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301C1B" w14:textId="77777777" w:rsidR="00EE2469" w:rsidRPr="007D3B7A" w:rsidRDefault="00000000">
      <w:pPr>
        <w:pStyle w:val="Body"/>
        <w:spacing w:line="240" w:lineRule="auto"/>
        <w:rPr>
          <w:rFonts w:ascii="Times New Roman" w:eastAsia="Times New Roman" w:hAnsi="Times New Roman" w:cs="Times New Roman"/>
          <w:b/>
          <w:bCs/>
        </w:rPr>
      </w:pPr>
      <w:r w:rsidRPr="007D3B7A">
        <w:rPr>
          <w:rFonts w:ascii="Times New Roman" w:hAnsi="Times New Roman"/>
          <w:b/>
          <w:bCs/>
        </w:rPr>
        <w:t>[alpine hydro project]</w:t>
      </w:r>
    </w:p>
    <w:p w14:paraId="21B2DD93" w14:textId="77777777" w:rsidR="00EE2469" w:rsidRPr="007D3B7A" w:rsidRDefault="00EE2469">
      <w:pPr>
        <w:pStyle w:val="Body"/>
        <w:spacing w:line="240" w:lineRule="auto"/>
        <w:rPr>
          <w:rFonts w:ascii="Times New Roman" w:eastAsia="Times New Roman" w:hAnsi="Times New Roman" w:cs="Times New Roman"/>
          <w:b/>
          <w:bCs/>
        </w:rPr>
      </w:pPr>
    </w:p>
    <w:p w14:paraId="65EB18DB" w14:textId="630EAC0A" w:rsidR="00EE2469" w:rsidRPr="007D3B7A" w:rsidRDefault="00000000">
      <w:pPr>
        <w:pStyle w:val="Body"/>
        <w:spacing w:line="240" w:lineRule="auto"/>
        <w:rPr>
          <w:rFonts w:ascii="Times New Roman" w:eastAsia="Times New Roman" w:hAnsi="Times New Roman" w:cs="Times New Roman"/>
          <w:b/>
          <w:bCs/>
        </w:rPr>
      </w:pPr>
      <w:r w:rsidRPr="007D3B7A">
        <w:rPr>
          <w:rFonts w:ascii="Times New Roman" w:hAnsi="Times New Roman"/>
          <w:b/>
          <w:bCs/>
        </w:rPr>
        <w:t>Goal</w:t>
      </w:r>
      <w:r w:rsidRPr="007D3B7A">
        <w:rPr>
          <w:rFonts w:ascii="Times New Roman" w:hAnsi="Times New Roman"/>
        </w:rPr>
        <w:t xml:space="preserve">: </w:t>
      </w:r>
      <w:r w:rsidRPr="007D3B7A">
        <w:rPr>
          <w:rFonts w:ascii="Times New Roman" w:hAnsi="Times New Roman"/>
          <w:i/>
          <w:iCs/>
        </w:rPr>
        <w:t xml:space="preserve">Quantifying the contribution of alpine glacier meltwater to mountain-block recharge using </w:t>
      </w:r>
      <w:r w:rsidR="008A78FA">
        <w:rPr>
          <w:rFonts w:ascii="Times New Roman" w:hAnsi="Times New Roman"/>
          <w:i/>
          <w:iCs/>
        </w:rPr>
        <w:t>microbial</w:t>
      </w:r>
      <w:r w:rsidRPr="007D3B7A">
        <w:rPr>
          <w:rFonts w:ascii="Times New Roman" w:hAnsi="Times New Roman"/>
          <w:i/>
          <w:iCs/>
        </w:rPr>
        <w:t xml:space="preserve"> markers and environmental isotopes</w:t>
      </w:r>
    </w:p>
    <w:p w14:paraId="07257C34" w14:textId="77777777" w:rsidR="00EE2469" w:rsidRPr="007D3B7A" w:rsidRDefault="00000000">
      <w:pPr>
        <w:pStyle w:val="Body"/>
        <w:spacing w:line="240" w:lineRule="auto"/>
        <w:rPr>
          <w:rFonts w:ascii="Times New Roman" w:eastAsia="Times New Roman" w:hAnsi="Times New Roman" w:cs="Times New Roman"/>
        </w:rPr>
      </w:pPr>
      <w:r w:rsidRPr="007D3B7A">
        <w:rPr>
          <w:rFonts w:ascii="Times New Roman" w:eastAsia="Times New Roman" w:hAnsi="Times New Roman" w:cs="Times New Roman"/>
        </w:rPr>
        <w:br/>
      </w:r>
      <w:commentRangeStart w:id="0"/>
      <w:commentRangeStart w:id="1"/>
    </w:p>
    <w:p w14:paraId="441A86EB" w14:textId="77777777" w:rsidR="00EE2469" w:rsidRPr="007D3B7A" w:rsidRDefault="00000000">
      <w:pPr>
        <w:pStyle w:val="Body"/>
        <w:spacing w:line="240" w:lineRule="auto"/>
        <w:rPr>
          <w:rFonts w:ascii="Times New Roman" w:eastAsia="Times New Roman" w:hAnsi="Times New Roman" w:cs="Times New Roman"/>
          <w:b/>
          <w:bCs/>
        </w:rPr>
      </w:pPr>
      <w:r w:rsidRPr="007D3B7A">
        <w:rPr>
          <w:rFonts w:ascii="Times New Roman" w:hAnsi="Times New Roman"/>
          <w:b/>
          <w:bCs/>
        </w:rPr>
        <w:t>METHODS</w:t>
      </w:r>
      <w:commentRangeEnd w:id="0"/>
      <w:r w:rsidRPr="007D3B7A">
        <w:commentReference w:id="0"/>
      </w:r>
      <w:commentRangeEnd w:id="1"/>
      <w:r w:rsidR="008504D6">
        <w:rPr>
          <w:rStyle w:val="CommentReference"/>
          <w:rFonts w:ascii="Times New Roman" w:hAnsi="Times New Roman" w:cs="Times New Roman"/>
          <w:color w:val="auto"/>
          <w14:textOutline w14:w="0" w14:cap="rnd" w14:cmpd="sng" w14:algn="ctr">
            <w14:noFill/>
            <w14:prstDash w14:val="solid"/>
            <w14:bevel/>
          </w14:textOutline>
        </w:rPr>
        <w:commentReference w:id="1"/>
      </w:r>
    </w:p>
    <w:p w14:paraId="284D8FB6" w14:textId="77777777" w:rsidR="00EE2469" w:rsidRPr="00D303B9" w:rsidRDefault="00EE2469">
      <w:pPr>
        <w:pStyle w:val="Body"/>
        <w:spacing w:line="240" w:lineRule="auto"/>
        <w:rPr>
          <w:rFonts w:ascii="Times New Roman" w:eastAsia="Times New Roman" w:hAnsi="Times New Roman" w:cs="Times New Roman"/>
          <w:b/>
          <w:bCs/>
          <w:sz w:val="12"/>
          <w:szCs w:val="12"/>
        </w:rPr>
      </w:pPr>
    </w:p>
    <w:p w14:paraId="0BB05EED" w14:textId="3B074CD7" w:rsidR="00D303B9" w:rsidRPr="00D303B9" w:rsidRDefault="00D303B9" w:rsidP="00D303B9">
      <w:pPr>
        <w:rPr>
          <w:ins w:id="2" w:author="Christopher L Hansen" w:date="2025-04-17T15:50:00Z" w16du:dateUtc="2025-04-17T20:50:00Z"/>
          <w:rFonts w:cs="Arial Unicode MS"/>
          <w:color w:val="000000"/>
          <w:sz w:val="22"/>
          <w:szCs w:val="22"/>
          <w:u w:color="000000"/>
          <w14:textOutline w14:w="0" w14:cap="flat" w14:cmpd="sng" w14:algn="ctr">
            <w14:noFill/>
            <w14:prstDash w14:val="solid"/>
            <w14:bevel/>
          </w14:textOutline>
        </w:rPr>
      </w:pPr>
      <w:ins w:id="3" w:author="Christopher L Hansen" w:date="2025-04-17T15:50:00Z" w16du:dateUtc="2025-04-17T20:50:00Z">
        <w:r w:rsidRPr="005717DB">
          <w:rPr>
            <w:rFonts w:cs="Arial Unicode MS"/>
            <w:b/>
            <w:bCs/>
            <w:color w:val="000000"/>
            <w:sz w:val="22"/>
            <w:szCs w:val="22"/>
            <w:u w:color="000000"/>
            <w14:textOutline w14:w="0" w14:cap="flat" w14:cmpd="sng" w14:algn="ctr">
              <w14:noFill/>
              <w14:prstDash w14:val="solid"/>
              <w14:bevel/>
            </w14:textOutline>
          </w:rPr>
          <w:t xml:space="preserve">Study </w:t>
        </w:r>
        <w:r>
          <w:rPr>
            <w:rFonts w:cs="Arial Unicode MS"/>
            <w:b/>
            <w:bCs/>
            <w:color w:val="000000"/>
            <w:sz w:val="22"/>
            <w:szCs w:val="22"/>
            <w:u w:color="000000"/>
            <w14:textOutline w14:w="0" w14:cap="flat" w14:cmpd="sng" w14:algn="ctr">
              <w14:noFill/>
              <w14:prstDash w14:val="solid"/>
              <w14:bevel/>
            </w14:textOutline>
          </w:rPr>
          <w:t>s</w:t>
        </w:r>
        <w:r w:rsidRPr="005717DB">
          <w:rPr>
            <w:rFonts w:cs="Arial Unicode MS"/>
            <w:b/>
            <w:bCs/>
            <w:color w:val="000000"/>
            <w:sz w:val="22"/>
            <w:szCs w:val="22"/>
            <w:u w:color="000000"/>
            <w14:textOutline w14:w="0" w14:cap="flat" w14:cmpd="sng" w14:algn="ctr">
              <w14:noFill/>
              <w14:prstDash w14:val="solid"/>
              <w14:bevel/>
            </w14:textOutline>
          </w:rPr>
          <w:t xml:space="preserve">ites and </w:t>
        </w:r>
        <w:r>
          <w:rPr>
            <w:rFonts w:cs="Arial Unicode MS"/>
            <w:b/>
            <w:bCs/>
            <w:color w:val="000000"/>
            <w:sz w:val="22"/>
            <w:szCs w:val="22"/>
            <w:u w:color="000000"/>
            <w14:textOutline w14:w="0" w14:cap="flat" w14:cmpd="sng" w14:algn="ctr">
              <w14:noFill/>
              <w14:prstDash w14:val="solid"/>
              <w14:bevel/>
            </w14:textOutline>
          </w:rPr>
          <w:t>p</w:t>
        </w:r>
        <w:r w:rsidRPr="005717DB">
          <w:rPr>
            <w:rFonts w:cs="Arial Unicode MS"/>
            <w:b/>
            <w:bCs/>
            <w:color w:val="000000"/>
            <w:sz w:val="22"/>
            <w:szCs w:val="22"/>
            <w:u w:color="000000"/>
            <w14:textOutline w14:w="0" w14:cap="flat" w14:cmpd="sng" w14:algn="ctr">
              <w14:noFill/>
              <w14:prstDash w14:val="solid"/>
              <w14:bevel/>
            </w14:textOutline>
          </w:rPr>
          <w:t xml:space="preserve">reviously </w:t>
        </w:r>
        <w:r>
          <w:rPr>
            <w:rFonts w:cs="Arial Unicode MS"/>
            <w:b/>
            <w:bCs/>
            <w:color w:val="000000"/>
            <w:sz w:val="22"/>
            <w:szCs w:val="22"/>
            <w:u w:color="000000"/>
            <w14:textOutline w14:w="0" w14:cap="flat" w14:cmpd="sng" w14:algn="ctr">
              <w14:noFill/>
              <w14:prstDash w14:val="solid"/>
              <w14:bevel/>
            </w14:textOutline>
          </w:rPr>
          <w:t>p</w:t>
        </w:r>
        <w:r w:rsidRPr="005717DB">
          <w:rPr>
            <w:rFonts w:cs="Arial Unicode MS"/>
            <w:b/>
            <w:bCs/>
            <w:color w:val="000000"/>
            <w:sz w:val="22"/>
            <w:szCs w:val="22"/>
            <w:u w:color="000000"/>
            <w14:textOutline w14:w="0" w14:cap="flat" w14:cmpd="sng" w14:algn="ctr">
              <w14:noFill/>
              <w14:prstDash w14:val="solid"/>
              <w14:bevel/>
            </w14:textOutline>
          </w:rPr>
          <w:t>ublished</w:t>
        </w:r>
        <w:r>
          <w:rPr>
            <w:rFonts w:cs="Arial Unicode MS"/>
            <w:b/>
            <w:bCs/>
            <w:color w:val="000000"/>
            <w:sz w:val="22"/>
            <w:szCs w:val="22"/>
            <w:u w:color="000000"/>
            <w14:textOutline w14:w="0" w14:cap="flat" w14:cmpd="sng" w14:algn="ctr">
              <w14:noFill/>
              <w14:prstDash w14:val="solid"/>
              <w14:bevel/>
            </w14:textOutline>
          </w:rPr>
          <w:t xml:space="preserve"> </w:t>
        </w:r>
      </w:ins>
      <w:ins w:id="4" w:author="Christopher L Hansen" w:date="2025-04-18T11:11:00Z" w16du:dateUtc="2025-04-18T16:11:00Z">
        <w:r w:rsidR="009E5B3D">
          <w:rPr>
            <w:rFonts w:cs="Arial Unicode MS"/>
            <w:b/>
            <w:bCs/>
            <w:color w:val="000000"/>
            <w:sz w:val="22"/>
            <w:szCs w:val="22"/>
            <w:u w:color="000000"/>
            <w14:textOutline w14:w="0" w14:cap="flat" w14:cmpd="sng" w14:algn="ctr">
              <w14:noFill/>
              <w14:prstDash w14:val="solid"/>
              <w14:bevel/>
            </w14:textOutline>
          </w:rPr>
          <w:t>sampling</w:t>
        </w:r>
      </w:ins>
      <w:ins w:id="5" w:author="Christopher L Hansen" w:date="2025-04-17T15:50:00Z" w16du:dateUtc="2025-04-17T20:50:00Z">
        <w:r>
          <w:rPr>
            <w:rFonts w:cs="Arial Unicode MS"/>
            <w:b/>
            <w:bCs/>
            <w:color w:val="000000"/>
            <w:sz w:val="22"/>
            <w:szCs w:val="22"/>
            <w:u w:color="000000"/>
            <w14:textOutline w14:w="0" w14:cap="flat" w14:cmpd="sng" w14:algn="ctr">
              <w14:noFill/>
              <w14:prstDash w14:val="solid"/>
              <w14:bevel/>
            </w14:textOutline>
          </w:rPr>
          <w:t xml:space="preserve"> and analyses</w:t>
        </w:r>
        <w:r>
          <w:rPr>
            <w:rFonts w:cs="Arial Unicode MS"/>
            <w:b/>
            <w:bCs/>
            <w:color w:val="000000"/>
            <w:sz w:val="22"/>
            <w:szCs w:val="22"/>
            <w:u w:color="000000"/>
            <w14:textOutline w14:w="0" w14:cap="flat" w14:cmpd="sng" w14:algn="ctr">
              <w14:noFill/>
              <w14:prstDash w14:val="solid"/>
              <w14:bevel/>
            </w14:textOutline>
          </w:rPr>
          <w:br/>
        </w:r>
        <w:r w:rsidRPr="007D3B7A">
          <w:rPr>
            <w:rFonts w:cs="Arial Unicode MS"/>
            <w:color w:val="000000"/>
            <w:sz w:val="22"/>
            <w:szCs w:val="22"/>
            <w:u w:color="000000"/>
            <w14:textOutline w14:w="0" w14:cap="flat" w14:cmpd="sng" w14:algn="ctr">
              <w14:noFill/>
              <w14:prstDash w14:val="solid"/>
              <w14:bevel/>
            </w14:textOutline>
          </w:rPr>
          <w:t xml:space="preserve">Field sampling, isotopic analyses, and DNA extractions were </w:t>
        </w:r>
        <w:r>
          <w:rPr>
            <w:rFonts w:cs="Arial Unicode MS"/>
            <w:color w:val="000000"/>
            <w:sz w:val="22"/>
            <w:szCs w:val="22"/>
            <w:u w:color="000000"/>
            <w14:textOutline w14:w="0" w14:cap="flat" w14:cmpd="sng" w14:algn="ctr">
              <w14:noFill/>
              <w14:prstDash w14:val="solid"/>
              <w14:bevel/>
            </w14:textOutline>
          </w:rPr>
          <w:t xml:space="preserve">previously </w:t>
        </w:r>
        <w:r w:rsidRPr="007D3B7A">
          <w:rPr>
            <w:rFonts w:cs="Arial Unicode MS"/>
            <w:color w:val="000000"/>
            <w:sz w:val="22"/>
            <w:szCs w:val="22"/>
            <w:u w:color="000000"/>
            <w14:textOutline w14:w="0" w14:cap="flat" w14:cmpd="sng" w14:algn="ctr">
              <w14:noFill/>
              <w14:prstDash w14:val="solid"/>
              <w14:bevel/>
            </w14:textOutline>
          </w:rPr>
          <w:t xml:space="preserve">conducted </w:t>
        </w:r>
        <w:r>
          <w:rPr>
            <w:rFonts w:cs="Arial Unicode MS"/>
            <w:color w:val="000000"/>
            <w:sz w:val="22"/>
            <w:szCs w:val="22"/>
            <w:u w:color="000000"/>
            <w14:textOutline w14:w="0" w14:cap="flat" w14:cmpd="sng" w14:algn="ctr">
              <w14:noFill/>
              <w14:prstDash w14:val="solid"/>
              <w14:bevel/>
            </w14:textOutline>
          </w:rPr>
          <w:t>and published in</w:t>
        </w:r>
        <w:r w:rsidRPr="007D3B7A">
          <w:rPr>
            <w:rFonts w:cs="Arial Unicode MS"/>
            <w:color w:val="000000"/>
            <w:sz w:val="22"/>
            <w:szCs w:val="22"/>
            <w:u w:color="000000"/>
            <w14:textOutline w14:w="0" w14:cap="flat" w14:cmpd="sng" w14:algn="ctr">
              <w14:noFill/>
              <w14:prstDash w14:val="solid"/>
              <w14:bevel/>
            </w14:textOutline>
          </w:rPr>
          <w:t xml:space="preserve"> Miller et al. (2021), </w:t>
        </w:r>
        <w:r>
          <w:rPr>
            <w:rFonts w:cs="Arial Unicode MS"/>
            <w:color w:val="000000"/>
            <w:sz w:val="22"/>
            <w:szCs w:val="22"/>
            <w:u w:color="000000"/>
            <w14:textOutline w14:w="0" w14:cap="flat" w14:cmpd="sng" w14:algn="ctr">
              <w14:noFill/>
              <w14:prstDash w14:val="solid"/>
              <w14:bevel/>
            </w14:textOutline>
          </w:rPr>
          <w:t>which</w:t>
        </w:r>
        <w:r w:rsidRPr="007D3B7A">
          <w:rPr>
            <w:rFonts w:cs="Arial Unicode MS"/>
            <w:color w:val="000000"/>
            <w:sz w:val="22"/>
            <w:szCs w:val="22"/>
            <w:u w:color="000000"/>
            <w14:textOutline w14:w="0" w14:cap="flat" w14:cmpd="sng" w14:algn="ctr">
              <w14:noFill/>
              <w14:prstDash w14:val="solid"/>
              <w14:bevel/>
            </w14:textOutline>
          </w:rPr>
          <w:t xml:space="preserve"> </w:t>
        </w:r>
        <w:r>
          <w:rPr>
            <w:rFonts w:cs="Arial Unicode MS"/>
            <w:color w:val="000000"/>
            <w:sz w:val="22"/>
            <w:szCs w:val="22"/>
            <w:u w:color="000000"/>
            <w14:textOutline w14:w="0" w14:cap="flat" w14:cmpd="sng" w14:algn="ctr">
              <w14:noFill/>
              <w14:prstDash w14:val="solid"/>
              <w14:bevel/>
            </w14:textOutline>
          </w:rPr>
          <w:t>details</w:t>
        </w:r>
        <w:r w:rsidRPr="007D3B7A">
          <w:rPr>
            <w:rFonts w:cs="Arial Unicode MS"/>
            <w:color w:val="000000"/>
            <w:sz w:val="22"/>
            <w:szCs w:val="22"/>
            <w:u w:color="000000"/>
            <w14:textOutline w14:w="0" w14:cap="flat" w14:cmpd="sng" w14:algn="ctr">
              <w14:noFill/>
              <w14:prstDash w14:val="solid"/>
              <w14:bevel/>
            </w14:textOutline>
          </w:rPr>
          <w:t xml:space="preserve"> protocols for collecting spring, stream, and end-member water samples (rain, snow, glacier ice) </w:t>
        </w:r>
        <w:r>
          <w:rPr>
            <w:rFonts w:cs="Arial Unicode MS"/>
            <w:color w:val="000000"/>
            <w:sz w:val="22"/>
            <w:szCs w:val="22"/>
            <w:u w:color="000000"/>
            <w14:textOutline w14:w="0" w14:cap="flat" w14:cmpd="sng" w14:algn="ctr">
              <w14:noFill/>
              <w14:prstDash w14:val="solid"/>
              <w14:bevel/>
            </w14:textOutline>
          </w:rPr>
          <w:t>across</w:t>
        </w:r>
        <w:r w:rsidRPr="007D3B7A">
          <w:rPr>
            <w:rFonts w:cs="Arial Unicode MS"/>
            <w:color w:val="000000"/>
            <w:sz w:val="22"/>
            <w:szCs w:val="22"/>
            <w:u w:color="000000"/>
            <w14:textOutline w14:w="0" w14:cap="flat" w14:cmpd="sng" w14:algn="ctr">
              <w14:noFill/>
              <w14:prstDash w14:val="solid"/>
              <w14:bevel/>
            </w14:textOutline>
          </w:rPr>
          <w:t xml:space="preserve"> Mount Hood (MH), Oregon, and Glacier National Park (GNP), Montana (e.g., </w:t>
        </w:r>
        <w:r w:rsidRPr="007D3B7A">
          <w:rPr>
            <w:rFonts w:cs="Arial Unicode MS"/>
            <w:b/>
            <w:bCs/>
            <w:color w:val="000000"/>
            <w:sz w:val="22"/>
            <w:szCs w:val="22"/>
            <w:u w:color="000000"/>
            <w14:textOutline w14:w="0" w14:cap="flat" w14:cmpd="sng" w14:algn="ctr">
              <w14:noFill/>
              <w14:prstDash w14:val="solid"/>
              <w14:bevel/>
            </w14:textOutline>
          </w:rPr>
          <w:t>Figure 1</w:t>
        </w:r>
        <w:r w:rsidRPr="007D3B7A">
          <w:rPr>
            <w:rFonts w:cs="Arial Unicode MS"/>
            <w:color w:val="000000"/>
            <w:sz w:val="22"/>
            <w:szCs w:val="22"/>
            <w:u w:color="000000"/>
            <w14:textOutline w14:w="0" w14:cap="flat" w14:cmpd="sng" w14:algn="ctr">
              <w14:noFill/>
              <w14:prstDash w14:val="solid"/>
              <w14:bevel/>
            </w14:textOutline>
          </w:rPr>
          <w:t xml:space="preserve">). These </w:t>
        </w:r>
        <w:r>
          <w:rPr>
            <w:rFonts w:cs="Arial Unicode MS"/>
            <w:color w:val="000000"/>
            <w:sz w:val="22"/>
            <w:szCs w:val="22"/>
            <w:u w:color="000000"/>
            <w14:textOutline w14:w="0" w14:cap="flat" w14:cmpd="sng" w14:algn="ctr">
              <w14:noFill/>
              <w14:prstDash w14:val="solid"/>
              <w14:bevel/>
            </w14:textOutline>
          </w:rPr>
          <w:t xml:space="preserve">locations </w:t>
        </w:r>
        <w:r w:rsidRPr="007D3B7A">
          <w:rPr>
            <w:rFonts w:cs="Arial Unicode MS"/>
            <w:color w:val="000000"/>
            <w:sz w:val="22"/>
            <w:szCs w:val="22"/>
            <w:u w:color="000000"/>
            <w14:textOutline w14:w="0" w14:cap="flat" w14:cmpd="sng" w14:algn="ctr">
              <w14:noFill/>
              <w14:prstDash w14:val="solid"/>
              <w14:bevel/>
            </w14:textOutline>
          </w:rPr>
          <w:t xml:space="preserve">differ in </w:t>
        </w:r>
        <w:r>
          <w:rPr>
            <w:rFonts w:cs="Arial Unicode MS"/>
            <w:color w:val="000000"/>
            <w:sz w:val="22"/>
            <w:szCs w:val="22"/>
            <w:u w:color="000000"/>
            <w14:textOutline w14:w="0" w14:cap="flat" w14:cmpd="sng" w14:algn="ctr">
              <w14:noFill/>
              <w14:prstDash w14:val="solid"/>
              <w14:bevel/>
            </w14:textOutline>
          </w:rPr>
          <w:t>bedrock lithology</w:t>
        </w:r>
        <w:r w:rsidRPr="007D3B7A">
          <w:rPr>
            <w:rFonts w:cs="Arial Unicode MS"/>
            <w:color w:val="000000"/>
            <w:sz w:val="22"/>
            <w:szCs w:val="22"/>
            <w:u w:color="000000"/>
            <w14:textOutline w14:w="0" w14:cap="flat" w14:cmpd="sng" w14:algn="ctr">
              <w14:noFill/>
              <w14:prstDash w14:val="solid"/>
              <w14:bevel/>
            </w14:textOutline>
          </w:rPr>
          <w:t xml:space="preserve">, climate, and </w:t>
        </w:r>
        <w:r>
          <w:rPr>
            <w:rFonts w:cs="Arial Unicode MS"/>
            <w:color w:val="000000"/>
            <w:sz w:val="22"/>
            <w:szCs w:val="22"/>
            <w:u w:color="000000"/>
            <w14:textOutline w14:w="0" w14:cap="flat" w14:cmpd="sng" w14:algn="ctr">
              <w14:noFill/>
              <w14:prstDash w14:val="solid"/>
              <w14:bevel/>
            </w14:textOutline>
          </w:rPr>
          <w:t xml:space="preserve">glacier </w:t>
        </w:r>
      </w:ins>
      <w:ins w:id="6" w:author="Christopher L Hansen" w:date="2025-04-17T15:52:00Z" w16du:dateUtc="2025-04-17T20:52:00Z">
        <w:r w:rsidR="008504D6">
          <w:rPr>
            <w:rFonts w:cs="Arial Unicode MS"/>
            <w:color w:val="000000"/>
            <w:sz w:val="22"/>
            <w:szCs w:val="22"/>
            <w:u w:color="000000"/>
            <w14:textOutline w14:w="0" w14:cap="flat" w14:cmpd="sng" w14:algn="ctr">
              <w14:noFill/>
              <w14:prstDash w14:val="solid"/>
              <w14:bevel/>
            </w14:textOutline>
          </w:rPr>
          <w:t>extent</w:t>
        </w:r>
      </w:ins>
      <w:ins w:id="7" w:author="Christopher L Hansen" w:date="2025-04-17T15:50:00Z" w16du:dateUtc="2025-04-17T20:50:00Z">
        <w:r w:rsidRPr="007D3B7A">
          <w:rPr>
            <w:rFonts w:cs="Arial Unicode MS"/>
            <w:color w:val="000000"/>
            <w:sz w:val="22"/>
            <w:szCs w:val="22"/>
            <w:u w:color="000000"/>
            <w14:textOutline w14:w="0" w14:cap="flat" w14:cmpd="sng" w14:algn="ctr">
              <w14:noFill/>
              <w14:prstDash w14:val="solid"/>
              <w14:bevel/>
            </w14:textOutline>
          </w:rPr>
          <w:t xml:space="preserve">, </w:t>
        </w:r>
        <w:r>
          <w:rPr>
            <w:rFonts w:cs="Arial Unicode MS"/>
            <w:color w:val="000000"/>
            <w:sz w:val="22"/>
            <w:szCs w:val="22"/>
            <w:u w:color="000000"/>
            <w14:textOutline w14:w="0" w14:cap="flat" w14:cmpd="sng" w14:algn="ctr">
              <w14:noFill/>
              <w14:prstDash w14:val="solid"/>
              <w14:bevel/>
            </w14:textOutline>
          </w:rPr>
          <w:t xml:space="preserve">influencing subsurface </w:t>
        </w:r>
        <w:r w:rsidRPr="007D3B7A">
          <w:rPr>
            <w:rFonts w:cs="Arial Unicode MS"/>
            <w:color w:val="000000"/>
            <w:sz w:val="22"/>
            <w:szCs w:val="22"/>
            <w:u w:color="000000"/>
            <w14:textOutline w14:w="0" w14:cap="flat" w14:cmpd="sng" w14:algn="ctr">
              <w14:noFill/>
              <w14:prstDash w14:val="solid"/>
              <w14:bevel/>
            </w14:textOutline>
          </w:rPr>
          <w:t xml:space="preserve">recharge and hydrologic connectivity (see </w:t>
        </w:r>
        <w:r w:rsidRPr="007D3B7A">
          <w:rPr>
            <w:rFonts w:cs="Arial Unicode MS"/>
            <w:b/>
            <w:bCs/>
            <w:color w:val="000000"/>
            <w:sz w:val="22"/>
            <w:szCs w:val="22"/>
            <w:u w:color="000000"/>
            <w14:textOutline w14:w="0" w14:cap="flat" w14:cmpd="sng" w14:algn="ctr">
              <w14:noFill/>
              <w14:prstDash w14:val="solid"/>
              <w14:bevel/>
            </w14:textOutline>
          </w:rPr>
          <w:t>Supplementary Text 1</w:t>
        </w:r>
        <w:r w:rsidRPr="007D3B7A">
          <w:rPr>
            <w:rFonts w:cs="Arial Unicode MS"/>
            <w:color w:val="000000"/>
            <w:sz w:val="22"/>
            <w:szCs w:val="22"/>
            <w:u w:color="000000"/>
            <w14:textOutline w14:w="0" w14:cap="flat" w14:cmpd="sng" w14:algn="ctr">
              <w14:noFill/>
              <w14:prstDash w14:val="solid"/>
              <w14:bevel/>
            </w14:textOutline>
          </w:rPr>
          <w:t xml:space="preserve">). </w:t>
        </w:r>
        <w:r>
          <w:rPr>
            <w:rFonts w:cs="Arial Unicode MS"/>
            <w:color w:val="000000"/>
            <w:sz w:val="22"/>
            <w:szCs w:val="22"/>
            <w:u w:color="000000"/>
            <w14:textOutline w14:w="0" w14:cap="flat" w14:cmpd="sng" w14:algn="ctr">
              <w14:noFill/>
              <w14:prstDash w14:val="solid"/>
              <w14:bevel/>
            </w14:textOutline>
          </w:rPr>
          <w:t xml:space="preserve">Building upon Miller et al. (2021), this study analyzes annotated 16S and 18S SSU RNA sequences to assess microbial indicators of mountain-block recharge (MBR) across spatial, physical, and geochemical gradients. </w:t>
        </w:r>
        <w:r w:rsidRPr="00D303B9">
          <w:rPr>
            <w:rFonts w:cs="Arial Unicode MS"/>
            <w:color w:val="000000"/>
            <w:sz w:val="22"/>
            <w:szCs w:val="22"/>
            <w:u w:color="000000"/>
            <w14:textOutline w14:w="0" w14:cap="flat" w14:cmpd="sng" w14:algn="ctr">
              <w14:noFill/>
              <w14:prstDash w14:val="solid"/>
              <w14:bevel/>
            </w14:textOutline>
          </w:rPr>
          <w:t>Laboratory protocols for nucleic acid preparation, amplification, sequencing, and post-</w:t>
        </w:r>
      </w:ins>
      <w:ins w:id="8" w:author="Christopher L Hansen" w:date="2025-04-18T11:12:00Z" w16du:dateUtc="2025-04-18T16:12:00Z">
        <w:r w:rsidR="009E5B3D">
          <w:rPr>
            <w:rFonts w:cs="Arial Unicode MS"/>
            <w:color w:val="000000"/>
            <w:sz w:val="22"/>
            <w:szCs w:val="22"/>
            <w:u w:color="000000"/>
            <w14:textOutline w14:w="0" w14:cap="flat" w14:cmpd="sng" w14:algn="ctr">
              <w14:noFill/>
              <w14:prstDash w14:val="solid"/>
              <w14:bevel/>
            </w14:textOutline>
          </w:rPr>
          <w:t xml:space="preserve">sequence </w:t>
        </w:r>
      </w:ins>
      <w:ins w:id="9" w:author="Christopher L Hansen" w:date="2025-04-17T15:50:00Z" w16du:dateUtc="2025-04-17T20:50:00Z">
        <w:r w:rsidRPr="00D303B9">
          <w:rPr>
            <w:rFonts w:cs="Arial Unicode MS"/>
            <w:color w:val="000000"/>
            <w:sz w:val="22"/>
            <w:szCs w:val="22"/>
            <w:u w:color="000000"/>
            <w14:textOutline w14:w="0" w14:cap="flat" w14:cmpd="sng" w14:algn="ctr">
              <w14:noFill/>
              <w14:prstDash w14:val="solid"/>
              <w14:bevel/>
            </w14:textOutline>
          </w:rPr>
          <w:t xml:space="preserve">processing (e.g., </w:t>
        </w:r>
        <w:r>
          <w:rPr>
            <w:rFonts w:cs="Arial Unicode MS"/>
            <w:color w:val="000000"/>
            <w:sz w:val="22"/>
            <w:szCs w:val="22"/>
            <w:u w:color="000000"/>
            <w14:textOutline w14:w="0" w14:cap="flat" w14:cmpd="sng" w14:algn="ctr">
              <w14:noFill/>
              <w14:prstDash w14:val="solid"/>
              <w14:bevel/>
            </w14:textOutline>
          </w:rPr>
          <w:t xml:space="preserve">quality control, </w:t>
        </w:r>
        <w:r w:rsidRPr="00D303B9">
          <w:rPr>
            <w:rFonts w:cs="Arial Unicode MS"/>
            <w:color w:val="000000"/>
            <w:sz w:val="22"/>
            <w:szCs w:val="22"/>
            <w:u w:color="000000"/>
            <w14:textOutline w14:w="0" w14:cap="flat" w14:cmpd="sng" w14:algn="ctr">
              <w14:noFill/>
              <w14:prstDash w14:val="solid"/>
              <w14:bevel/>
            </w14:textOutline>
          </w:rPr>
          <w:t xml:space="preserve">alignment, taxonomic classification) are </w:t>
        </w:r>
        <w:r>
          <w:rPr>
            <w:rFonts w:cs="Arial Unicode MS"/>
            <w:color w:val="000000"/>
            <w:sz w:val="22"/>
            <w:szCs w:val="22"/>
            <w:u w:color="000000"/>
            <w14:textOutline w14:w="0" w14:cap="flat" w14:cmpd="sng" w14:algn="ctr">
              <w14:noFill/>
              <w14:prstDash w14:val="solid"/>
              <w14:bevel/>
            </w14:textOutline>
          </w:rPr>
          <w:t xml:space="preserve">also </w:t>
        </w:r>
        <w:r w:rsidRPr="00D303B9">
          <w:rPr>
            <w:rFonts w:cs="Arial Unicode MS"/>
            <w:color w:val="000000"/>
            <w:sz w:val="22"/>
            <w:szCs w:val="22"/>
            <w:u w:color="000000"/>
            <w14:textOutline w14:w="0" w14:cap="flat" w14:cmpd="sng" w14:algn="ctr">
              <w14:noFill/>
              <w14:prstDash w14:val="solid"/>
              <w14:bevel/>
            </w14:textOutline>
          </w:rPr>
          <w:t xml:space="preserve">provided in </w:t>
        </w:r>
        <w:r w:rsidRPr="00D303B9">
          <w:rPr>
            <w:rFonts w:cs="Arial Unicode MS"/>
            <w:b/>
            <w:bCs/>
            <w:color w:val="000000"/>
            <w:sz w:val="22"/>
            <w:szCs w:val="22"/>
            <w:u w:color="000000"/>
            <w14:textOutline w14:w="0" w14:cap="flat" w14:cmpd="sng" w14:algn="ctr">
              <w14:noFill/>
              <w14:prstDash w14:val="solid"/>
              <w14:bevel/>
            </w14:textOutline>
          </w:rPr>
          <w:t xml:space="preserve">Supplementary Text </w:t>
        </w:r>
        <w:r>
          <w:rPr>
            <w:rFonts w:cs="Arial Unicode MS"/>
            <w:b/>
            <w:bCs/>
            <w:color w:val="000000"/>
            <w:sz w:val="22"/>
            <w:szCs w:val="22"/>
            <w:u w:color="000000"/>
            <w14:textOutline w14:w="0" w14:cap="flat" w14:cmpd="sng" w14:algn="ctr">
              <w14:noFill/>
              <w14:prstDash w14:val="solid"/>
              <w14:bevel/>
            </w14:textOutline>
          </w:rPr>
          <w:t>1</w:t>
        </w:r>
        <w:r w:rsidRPr="00D303B9">
          <w:rPr>
            <w:rFonts w:cs="Arial Unicode MS"/>
            <w:color w:val="000000"/>
            <w:sz w:val="22"/>
            <w:szCs w:val="22"/>
            <w:u w:color="000000"/>
            <w14:textOutline w14:w="0" w14:cap="flat" w14:cmpd="sng" w14:algn="ctr">
              <w14:noFill/>
              <w14:prstDash w14:val="solid"/>
              <w14:bevel/>
            </w14:textOutline>
          </w:rPr>
          <w:t>.</w:t>
        </w:r>
      </w:ins>
    </w:p>
    <w:p w14:paraId="46CA8EBE" w14:textId="22F1AFD9" w:rsidR="00EE2469" w:rsidRPr="007D3B7A" w:rsidRDefault="00EE2469">
      <w:pPr>
        <w:pStyle w:val="Body"/>
        <w:spacing w:line="240" w:lineRule="auto"/>
        <w:rPr>
          <w:rFonts w:ascii="Times New Roman" w:eastAsia="Times New Roman" w:hAnsi="Times New Roman" w:cs="Times New Roman"/>
          <w:sz w:val="12"/>
          <w:szCs w:val="12"/>
        </w:rPr>
      </w:pPr>
      <w:commentRangeStart w:id="10"/>
    </w:p>
    <w:p w14:paraId="63D2E81C" w14:textId="77777777" w:rsidR="00EE2469" w:rsidRPr="007D3B7A" w:rsidRDefault="00000000">
      <w:pPr>
        <w:pStyle w:val="Body"/>
        <w:spacing w:line="240" w:lineRule="auto"/>
        <w:rPr>
          <w:rFonts w:ascii="Times New Roman" w:eastAsia="Times New Roman" w:hAnsi="Times New Roman" w:cs="Times New Roman"/>
          <w:sz w:val="12"/>
          <w:szCs w:val="12"/>
        </w:rPr>
      </w:pPr>
      <w:r w:rsidRPr="007D3B7A">
        <w:rPr>
          <w:rFonts w:ascii="Times New Roman" w:hAnsi="Times New Roman"/>
          <w:b/>
          <w:bCs/>
        </w:rPr>
        <w:t>Community analysis &amp; statistics</w:t>
      </w:r>
      <w:commentRangeEnd w:id="10"/>
      <w:r w:rsidRPr="007D3B7A">
        <w:commentReference w:id="10"/>
      </w:r>
    </w:p>
    <w:p w14:paraId="2B7B687D" w14:textId="29D7E7A6" w:rsidR="00EE2469" w:rsidRPr="007D3B7A" w:rsidRDefault="00000000">
      <w:pPr>
        <w:pStyle w:val="Body"/>
        <w:spacing w:line="240" w:lineRule="auto"/>
        <w:rPr>
          <w:rFonts w:ascii="Times New Roman" w:eastAsia="Times New Roman" w:hAnsi="Times New Roman" w:cs="Times New Roman"/>
        </w:rPr>
      </w:pPr>
      <w:r w:rsidRPr="007D3B7A">
        <w:rPr>
          <w:rFonts w:ascii="Times New Roman" w:hAnsi="Times New Roman"/>
        </w:rPr>
        <w:t xml:space="preserve">All statistical analyses were performed in R (R Core Team, 2021) and </w:t>
      </w:r>
      <w:del w:id="11" w:author="Christopher L Hansen" w:date="2025-04-17T15:55:00Z" w16du:dateUtc="2025-04-17T20:55:00Z">
        <w:r w:rsidRPr="007D3B7A" w:rsidDel="008504D6">
          <w:rPr>
            <w:rFonts w:ascii="Times New Roman" w:hAnsi="Times New Roman"/>
          </w:rPr>
          <w:delText xml:space="preserve">were </w:delText>
        </w:r>
      </w:del>
      <w:r w:rsidRPr="007D3B7A">
        <w:rPr>
          <w:rFonts w:ascii="Times New Roman" w:hAnsi="Times New Roman"/>
        </w:rPr>
        <w:t>applied to microbial taxonomy and abundance data</w:t>
      </w:r>
      <w:ins w:id="12" w:author="Christopher L Hansen" w:date="2025-04-17T15:57:00Z" w16du:dateUtc="2025-04-17T20:57:00Z">
        <w:r w:rsidR="008504D6">
          <w:rPr>
            <w:rFonts w:ascii="Times New Roman" w:hAnsi="Times New Roman"/>
          </w:rPr>
          <w:t xml:space="preserve"> (OTU tables)</w:t>
        </w:r>
      </w:ins>
      <w:r w:rsidRPr="007D3B7A">
        <w:rPr>
          <w:rFonts w:ascii="Times New Roman" w:hAnsi="Times New Roman"/>
        </w:rPr>
        <w:t xml:space="preserve"> imported via </w:t>
      </w:r>
      <w:r w:rsidRPr="007D3B7A">
        <w:rPr>
          <w:rFonts w:ascii="Times New Roman" w:hAnsi="Times New Roman"/>
          <w:i/>
          <w:iCs/>
        </w:rPr>
        <w:t>phyloseq</w:t>
      </w:r>
      <w:r w:rsidRPr="007D3B7A">
        <w:rPr>
          <w:rFonts w:ascii="Times New Roman" w:hAnsi="Times New Roman"/>
        </w:rPr>
        <w:t xml:space="preserve"> </w:t>
      </w:r>
      <w:ins w:id="13" w:author="Christopher L Hansen" w:date="2025-04-17T15:56:00Z" w16du:dateUtc="2025-04-17T20:56:00Z">
        <w:r w:rsidR="008504D6">
          <w:rPr>
            <w:rFonts w:ascii="Times New Roman" w:hAnsi="Times New Roman"/>
          </w:rPr>
          <w:t>(</w:t>
        </w:r>
      </w:ins>
      <w:del w:id="14" w:author="Christopher L Hansen" w:date="2025-04-17T15:56:00Z" w16du:dateUtc="2025-04-17T20:56:00Z">
        <w:r w:rsidRPr="007D3B7A" w:rsidDel="008504D6">
          <w:rPr>
            <w:rFonts w:ascii="Times New Roman" w:hAnsi="Times New Roman"/>
          </w:rPr>
          <w:delText>[</w:delText>
        </w:r>
      </w:del>
      <w:r w:rsidRPr="007D3B7A">
        <w:rPr>
          <w:rFonts w:ascii="Times New Roman" w:hAnsi="Times New Roman"/>
        </w:rPr>
        <w:t>McMurdie &amp; Holmes, 2013; e.g., Sauer et al., 2022</w:t>
      </w:r>
      <w:ins w:id="15" w:author="Christopher L Hansen" w:date="2025-04-17T15:56:00Z" w16du:dateUtc="2025-04-17T20:56:00Z">
        <w:r w:rsidR="008504D6">
          <w:rPr>
            <w:rFonts w:ascii="Times New Roman" w:hAnsi="Times New Roman"/>
          </w:rPr>
          <w:t>)</w:t>
        </w:r>
      </w:ins>
      <w:del w:id="16" w:author="Christopher L Hansen" w:date="2025-04-17T15:56:00Z" w16du:dateUtc="2025-04-17T20:56:00Z">
        <w:r w:rsidRPr="007D3B7A" w:rsidDel="008504D6">
          <w:rPr>
            <w:rFonts w:ascii="Times New Roman" w:hAnsi="Times New Roman"/>
          </w:rPr>
          <w:delText>]</w:delText>
        </w:r>
      </w:del>
      <w:r w:rsidRPr="007D3B7A">
        <w:rPr>
          <w:rFonts w:ascii="Times New Roman" w:hAnsi="Times New Roman"/>
        </w:rPr>
        <w:t xml:space="preserve">. Mitochondrial and chloroplast 16S rRNA sequences </w:t>
      </w:r>
      <w:del w:id="17" w:author="Christopher L Hansen" w:date="2025-04-18T14:53:00Z" w16du:dateUtc="2025-04-18T19:53:00Z">
        <w:r w:rsidRPr="007D3B7A" w:rsidDel="007E7A96">
          <w:rPr>
            <w:rFonts w:ascii="Times New Roman" w:hAnsi="Times New Roman"/>
          </w:rPr>
          <w:delText>were removed,</w:delText>
        </w:r>
      </w:del>
      <w:r w:rsidRPr="007D3B7A">
        <w:rPr>
          <w:rFonts w:ascii="Times New Roman" w:hAnsi="Times New Roman"/>
        </w:rPr>
        <w:t xml:space="preserve"> resulting in a final dataset of 1,031,667 reads (63,059 OTUs) across 72 samples, including biological replicates.</w:t>
      </w:r>
      <w:r w:rsidR="007E7A96">
        <w:rPr>
          <w:rFonts w:ascii="Times New Roman" w:hAnsi="Times New Roman"/>
        </w:rPr>
        <w:t xml:space="preserve"> </w:t>
      </w:r>
      <w:ins w:id="18" w:author="Christopher L Hansen" w:date="2025-04-18T14:40:00Z" w16du:dateUtc="2025-04-18T19:40:00Z">
        <w:r w:rsidR="007E7A96">
          <w:rPr>
            <w:rFonts w:ascii="Times New Roman" w:hAnsi="Times New Roman"/>
          </w:rPr>
          <w:t>Our 18S dataset</w:t>
        </w:r>
      </w:ins>
    </w:p>
    <w:p w14:paraId="38644DE4" w14:textId="77777777" w:rsidR="00EE2469" w:rsidRPr="007D3B7A" w:rsidRDefault="00EE2469">
      <w:pPr>
        <w:pStyle w:val="Body"/>
        <w:spacing w:line="240" w:lineRule="auto"/>
        <w:rPr>
          <w:rFonts w:ascii="Times New Roman" w:eastAsia="Times New Roman" w:hAnsi="Times New Roman" w:cs="Times New Roman"/>
          <w:sz w:val="12"/>
          <w:szCs w:val="12"/>
        </w:rPr>
      </w:pPr>
    </w:p>
    <w:p w14:paraId="7B0CEC6E" w14:textId="77777777" w:rsidR="00EE2469" w:rsidRPr="007D3B7A" w:rsidDel="008504D6" w:rsidRDefault="00000000">
      <w:pPr>
        <w:pStyle w:val="Body"/>
        <w:spacing w:line="240" w:lineRule="auto"/>
        <w:rPr>
          <w:del w:id="19" w:author="Christopher L Hansen" w:date="2025-04-17T16:01:00Z" w16du:dateUtc="2025-04-17T21:01:00Z"/>
          <w:rFonts w:ascii="Times New Roman" w:eastAsia="Times New Roman" w:hAnsi="Times New Roman" w:cs="Times New Roman"/>
          <w:u w:val="single"/>
        </w:rPr>
      </w:pPr>
      <w:r w:rsidRPr="007D3B7A">
        <w:rPr>
          <w:rFonts w:ascii="Times New Roman" w:hAnsi="Times New Roman"/>
          <w:u w:val="single"/>
        </w:rPr>
        <w:t>Environmental variability</w:t>
      </w:r>
    </w:p>
    <w:p w14:paraId="39D7388A" w14:textId="77777777" w:rsidR="00EE2469" w:rsidRPr="007D3B7A" w:rsidRDefault="00EE2469">
      <w:pPr>
        <w:pStyle w:val="Body"/>
        <w:spacing w:line="240" w:lineRule="auto"/>
        <w:rPr>
          <w:rFonts w:ascii="Times New Roman" w:eastAsia="Times New Roman" w:hAnsi="Times New Roman" w:cs="Times New Roman"/>
          <w:sz w:val="12"/>
          <w:szCs w:val="12"/>
        </w:rPr>
      </w:pPr>
    </w:p>
    <w:p w14:paraId="10A0D449" w14:textId="667B6A09" w:rsidR="00EE2469" w:rsidRPr="008504D6" w:rsidRDefault="00000000" w:rsidP="008504D6">
      <w:pPr>
        <w:pStyle w:val="Body"/>
        <w:spacing w:line="240" w:lineRule="auto"/>
        <w:rPr>
          <w:rFonts w:ascii="Times New Roman" w:eastAsia="Roboto" w:hAnsi="Times New Roman" w:cs="Times New Roman"/>
          <w:color w:val="404040"/>
          <w:sz w:val="24"/>
          <w:szCs w:val="24"/>
          <w:u w:color="404040"/>
          <w:rPrChange w:id="20" w:author="Christopher L Hansen" w:date="2025-04-17T16:00:00Z" w16du:dateUtc="2025-04-17T21:00:00Z">
            <w:rPr>
              <w:rFonts w:ascii="Roboto" w:eastAsia="Roboto" w:hAnsi="Roboto" w:cs="Roboto"/>
              <w:color w:val="404040"/>
              <w:sz w:val="24"/>
              <w:szCs w:val="24"/>
              <w:u w:color="404040"/>
            </w:rPr>
          </w:rPrChange>
        </w:rPr>
      </w:pPr>
      <w:r w:rsidRPr="008504D6">
        <w:rPr>
          <w:rFonts w:ascii="Times New Roman" w:hAnsi="Times New Roman" w:cs="Times New Roman"/>
        </w:rPr>
        <w:t>We created a principal component analysis (PCA) biplot (</w:t>
      </w:r>
      <w:r w:rsidRPr="008504D6">
        <w:rPr>
          <w:rFonts w:ascii="Times New Roman" w:hAnsi="Times New Roman" w:cs="Times New Roman"/>
          <w:i/>
          <w:iCs/>
        </w:rPr>
        <w:t>ggbiplot</w:t>
      </w:r>
      <w:r w:rsidRPr="008504D6">
        <w:rPr>
          <w:rFonts w:ascii="Times New Roman" w:hAnsi="Times New Roman" w:cs="Times New Roman"/>
        </w:rPr>
        <w:t>) to investigate abiotic differences between springs and streams</w:t>
      </w:r>
      <w:ins w:id="21" w:author="Christopher L Hansen" w:date="2025-04-17T16:02:00Z" w16du:dateUtc="2025-04-17T21:02:00Z">
        <w:r w:rsidR="008504D6">
          <w:rPr>
            <w:rFonts w:ascii="Times New Roman" w:hAnsi="Times New Roman" w:cs="Times New Roman"/>
          </w:rPr>
          <w:t xml:space="preserve"> containing geochemical metrics of interest</w:t>
        </w:r>
      </w:ins>
      <w:r w:rsidRPr="008504D6">
        <w:rPr>
          <w:rFonts w:ascii="Times New Roman" w:hAnsi="Times New Roman" w:cs="Times New Roman"/>
        </w:rPr>
        <w:t xml:space="preserve"> (n = 50; 17 GNP, 33 MH) </w:t>
      </w:r>
      <w:ins w:id="22" w:author="Christopher L Hansen" w:date="2025-04-17T15:59:00Z" w16du:dateUtc="2025-04-17T20:59:00Z">
        <w:r w:rsidR="008504D6" w:rsidRPr="008504D6">
          <w:rPr>
            <w:rFonts w:ascii="Times New Roman" w:hAnsi="Times New Roman" w:cs="Times New Roman"/>
          </w:rPr>
          <w:t>(</w:t>
        </w:r>
      </w:ins>
      <w:del w:id="23" w:author="Christopher L Hansen" w:date="2025-04-17T15:59:00Z" w16du:dateUtc="2025-04-17T20:59:00Z">
        <w:r w:rsidRPr="008504D6" w:rsidDel="008504D6">
          <w:rPr>
            <w:rFonts w:ascii="Times New Roman" w:hAnsi="Times New Roman" w:cs="Times New Roman"/>
          </w:rPr>
          <w:delText>[</w:delText>
        </w:r>
      </w:del>
      <w:r w:rsidRPr="008504D6">
        <w:rPr>
          <w:rFonts w:ascii="Times New Roman" w:hAnsi="Times New Roman" w:cs="Times New Roman"/>
        </w:rPr>
        <w:t>Vu, 2011; e.g., Kohler et al., 2020</w:t>
      </w:r>
      <w:ins w:id="24" w:author="Christopher L Hansen" w:date="2025-04-17T15:59:00Z" w16du:dateUtc="2025-04-17T20:59:00Z">
        <w:r w:rsidR="008504D6" w:rsidRPr="008504D6">
          <w:rPr>
            <w:rFonts w:ascii="Times New Roman" w:hAnsi="Times New Roman" w:cs="Times New Roman"/>
          </w:rPr>
          <w:t>)</w:t>
        </w:r>
      </w:ins>
      <w:del w:id="25" w:author="Christopher L Hansen" w:date="2025-04-17T15:59:00Z" w16du:dateUtc="2025-04-17T20:59:00Z">
        <w:r w:rsidRPr="008504D6" w:rsidDel="008504D6">
          <w:rPr>
            <w:rFonts w:ascii="Times New Roman" w:hAnsi="Times New Roman" w:cs="Times New Roman"/>
          </w:rPr>
          <w:delText>]</w:delText>
        </w:r>
      </w:del>
      <w:r w:rsidRPr="008504D6">
        <w:rPr>
          <w:rFonts w:ascii="Times New Roman" w:hAnsi="Times New Roman" w:cs="Times New Roman"/>
        </w:rPr>
        <w:t>. Variables with right-skewe</w:t>
      </w:r>
      <w:r w:rsidR="008504D6">
        <w:rPr>
          <w:rFonts w:ascii="Times New Roman" w:hAnsi="Times New Roman" w:cs="Times New Roman"/>
        </w:rPr>
        <w:t xml:space="preserve">d </w:t>
      </w:r>
      <w:r w:rsidRPr="008504D6">
        <w:rPr>
          <w:rFonts w:ascii="Times New Roman" w:hAnsi="Times New Roman" w:cs="Times New Roman"/>
        </w:rPr>
        <w:t>d</w:t>
      </w:r>
      <w:del w:id="26" w:author="Christopher L Hansen" w:date="2025-04-17T15:59:00Z" w16du:dateUtc="2025-04-17T20:59:00Z">
        <w:r w:rsidRPr="008504D6" w:rsidDel="008504D6">
          <w:rPr>
            <w:rFonts w:ascii="Times New Roman" w:hAnsi="Times New Roman" w:cs="Times New Roman"/>
          </w:rPr>
          <w:delText xml:space="preserve"> d</w:delText>
        </w:r>
      </w:del>
      <w:r w:rsidRPr="008504D6">
        <w:rPr>
          <w:rFonts w:ascii="Times New Roman" w:hAnsi="Times New Roman" w:cs="Times New Roman"/>
        </w:rPr>
        <w:t>istributions were log</w:t>
      </w:r>
      <w:del w:id="27" w:author="Christopher L Hansen" w:date="2025-04-17T15:59:00Z" w16du:dateUtc="2025-04-17T20:59:00Z">
        <w:r w:rsidRPr="008504D6" w:rsidDel="008504D6">
          <w:rPr>
            <w:rFonts w:ascii="Times New Roman" w:hAnsi="Times New Roman" w:cs="Times New Roman"/>
            <w:rPrChange w:id="28" w:author="Christopher L Hansen" w:date="2025-04-17T16:00:00Z" w16du:dateUtc="2025-04-17T21:00:00Z">
              <w:rPr>
                <w:rFonts w:ascii="Arial Unicode MS" w:hAnsi="Arial Unicode MS"/>
              </w:rPr>
            </w:rPrChange>
          </w:rPr>
          <w:delText>₁₀</w:delText>
        </w:r>
      </w:del>
      <w:r w:rsidRPr="008504D6">
        <w:rPr>
          <w:rFonts w:ascii="Times New Roman" w:hAnsi="Times New Roman" w:cs="Times New Roman"/>
        </w:rPr>
        <w:t>(x)-transformed (</w:t>
      </w:r>
      <w:r w:rsidRPr="008504D6">
        <w:rPr>
          <w:rFonts w:ascii="Times New Roman" w:hAnsi="Times New Roman" w:cs="Times New Roman"/>
          <w:b/>
          <w:bCs/>
        </w:rPr>
        <w:t>Figure S1</w:t>
      </w:r>
      <w:r w:rsidRPr="008504D6">
        <w:rPr>
          <w:rFonts w:ascii="Times New Roman" w:hAnsi="Times New Roman" w:cs="Times New Roman"/>
        </w:rPr>
        <w:t>). Before dimensional reduction, strongly collinear variables (Pearson’s r &gt; 0.9) were excluded from our 16S rRNA dataset to minimize redundancy: bicarbonate (HCO</w:t>
      </w:r>
      <w:r w:rsidRPr="008504D6">
        <w:rPr>
          <w:rFonts w:ascii="Times New Roman" w:hAnsi="Times New Roman" w:cs="Times New Roman"/>
          <w:rPrChange w:id="29" w:author="Christopher L Hansen" w:date="2025-04-17T16:00:00Z" w16du:dateUtc="2025-04-17T21:00:00Z">
            <w:rPr>
              <w:rFonts w:ascii="Arial Unicode MS" w:hAnsi="Arial Unicode MS"/>
            </w:rPr>
          </w:rPrChange>
        </w:rPr>
        <w:t>₃</w:t>
      </w:r>
      <w:r w:rsidRPr="008504D6">
        <w:rPr>
          <w:rFonts w:ascii="Times New Roman" w:hAnsi="Times New Roman" w:cs="Times New Roman"/>
        </w:rPr>
        <w:t>), calcium carbonate (CaCO</w:t>
      </w:r>
      <w:r w:rsidRPr="008504D6">
        <w:rPr>
          <w:rFonts w:ascii="Times New Roman" w:hAnsi="Times New Roman" w:cs="Times New Roman"/>
          <w:vertAlign w:val="subscript"/>
        </w:rPr>
        <w:t>3</w:t>
      </w:r>
      <w:r w:rsidRPr="008504D6">
        <w:rPr>
          <w:rFonts w:ascii="Times New Roman" w:hAnsi="Times New Roman" w:cs="Times New Roman"/>
        </w:rPr>
        <w:t>), specific conductivity (SPC), and magnesium (Mg) were removed due to their near-linear relationships with calcium (Ca</w:t>
      </w:r>
      <w:ins w:id="30" w:author="Trinity Hamilton" w:date="2025-04-15T16:48:00Z">
        <w:r w:rsidRPr="008504D6">
          <w:rPr>
            <w:rFonts w:ascii="Times New Roman" w:hAnsi="Times New Roman" w:cs="Times New Roman"/>
            <w:vertAlign w:val="superscript"/>
          </w:rPr>
          <w:t>2+</w:t>
        </w:r>
      </w:ins>
      <w:r w:rsidRPr="008504D6">
        <w:rPr>
          <w:rFonts w:ascii="Times New Roman" w:hAnsi="Times New Roman" w:cs="Times New Roman"/>
        </w:rPr>
        <w:t>); total dissolved solids (TDS) due to collinearity with strontium (Sr</w:t>
      </w:r>
      <w:ins w:id="31" w:author="Trinity Hamilton" w:date="2025-04-15T16:49:00Z">
        <w:r w:rsidRPr="008504D6">
          <w:rPr>
            <w:rFonts w:ascii="Times New Roman" w:hAnsi="Times New Roman" w:cs="Times New Roman"/>
            <w:vertAlign w:val="superscript"/>
          </w:rPr>
          <w:t>+2</w:t>
        </w:r>
      </w:ins>
      <w:r w:rsidRPr="008504D6">
        <w:rPr>
          <w:rFonts w:ascii="Times New Roman" w:hAnsi="Times New Roman" w:cs="Times New Roman"/>
        </w:rPr>
        <w:t>); and both chloride (Cl</w:t>
      </w:r>
      <w:ins w:id="32" w:author="Trinity Hamilton" w:date="2025-04-15T16:48:00Z">
        <w:r w:rsidRPr="008504D6">
          <w:rPr>
            <w:rFonts w:ascii="Times New Roman" w:hAnsi="Times New Roman" w:cs="Times New Roman"/>
            <w:vertAlign w:val="superscript"/>
          </w:rPr>
          <w:t>-</w:t>
        </w:r>
      </w:ins>
      <w:r w:rsidRPr="008504D6">
        <w:rPr>
          <w:rFonts w:ascii="Times New Roman" w:hAnsi="Times New Roman" w:cs="Times New Roman"/>
        </w:rPr>
        <w:t>) and potassium (K</w:t>
      </w:r>
      <w:ins w:id="33" w:author="Trinity Hamilton" w:date="2025-04-15T16:48:00Z">
        <w:r w:rsidRPr="008504D6">
          <w:rPr>
            <w:rFonts w:ascii="Times New Roman" w:hAnsi="Times New Roman" w:cs="Times New Roman"/>
            <w:vertAlign w:val="superscript"/>
          </w:rPr>
          <w:t>+</w:t>
        </w:r>
      </w:ins>
      <w:r w:rsidRPr="008504D6">
        <w:rPr>
          <w:rFonts w:ascii="Times New Roman" w:hAnsi="Times New Roman" w:cs="Times New Roman"/>
        </w:rPr>
        <w:t>) due to their strong correlation with sodium (Na) (</w:t>
      </w:r>
      <w:r w:rsidRPr="008504D6">
        <w:rPr>
          <w:rFonts w:ascii="Times New Roman" w:hAnsi="Times New Roman" w:cs="Times New Roman"/>
          <w:b/>
          <w:bCs/>
        </w:rPr>
        <w:t>Figure S1</w:t>
      </w:r>
      <w:r w:rsidRPr="008504D6">
        <w:rPr>
          <w:rFonts w:ascii="Times New Roman" w:hAnsi="Times New Roman" w:cs="Times New Roman"/>
        </w:rPr>
        <w:t>). Despite collinearity (r &gt; 0.9), silica (SiO</w:t>
      </w:r>
      <w:r w:rsidRPr="008504D6">
        <w:rPr>
          <w:rFonts w:ascii="Times New Roman" w:hAnsi="Times New Roman" w:cs="Times New Roman"/>
          <w:vertAlign w:val="subscript"/>
        </w:rPr>
        <w:t>2</w:t>
      </w:r>
      <w:r w:rsidRPr="008504D6">
        <w:rPr>
          <w:rFonts w:ascii="Times New Roman" w:hAnsi="Times New Roman" w:cs="Times New Roman"/>
        </w:rPr>
        <w:t>) and Na</w:t>
      </w:r>
      <w:ins w:id="34" w:author="Trinity Hamilton" w:date="2025-04-15T16:49:00Z">
        <w:r w:rsidRPr="008504D6">
          <w:rPr>
            <w:rFonts w:ascii="Times New Roman" w:hAnsi="Times New Roman" w:cs="Times New Roman"/>
            <w:vertAlign w:val="superscript"/>
          </w:rPr>
          <w:t>+</w:t>
        </w:r>
      </w:ins>
      <w:r w:rsidRPr="008504D6">
        <w:rPr>
          <w:rFonts w:ascii="Times New Roman" w:hAnsi="Times New Roman" w:cs="Times New Roman"/>
        </w:rPr>
        <w:t xml:space="preserve"> were kept due to their distinct biogeochemical roles – SiO</w:t>
      </w:r>
      <w:r w:rsidRPr="008504D6">
        <w:rPr>
          <w:rFonts w:ascii="Times New Roman" w:hAnsi="Times New Roman" w:cs="Times New Roman"/>
          <w:vertAlign w:val="subscript"/>
        </w:rPr>
        <w:t>2</w:t>
      </w:r>
      <w:r w:rsidRPr="008504D6">
        <w:rPr>
          <w:rFonts w:ascii="Times New Roman" w:hAnsi="Times New Roman" w:cs="Times New Roman"/>
        </w:rPr>
        <w:t xml:space="preserve"> as an indicator of silicate weathering and microbial-mineral interactions [e.g., Ghezzi et al., 2022], and Na</w:t>
      </w:r>
      <w:ins w:id="35" w:author="Trinity Hamilton" w:date="2025-04-15T16:49:00Z">
        <w:r w:rsidRPr="008504D6">
          <w:rPr>
            <w:rFonts w:ascii="Times New Roman" w:hAnsi="Times New Roman" w:cs="Times New Roman"/>
            <w:vertAlign w:val="superscript"/>
          </w:rPr>
          <w:t>+</w:t>
        </w:r>
      </w:ins>
      <w:r w:rsidRPr="008504D6">
        <w:rPr>
          <w:rFonts w:ascii="Times New Roman" w:hAnsi="Times New Roman" w:cs="Times New Roman"/>
        </w:rPr>
        <w:t xml:space="preserve"> as a tracer of ion exchange processes (e.g., rock-water interactions)</w:t>
      </w:r>
      <w:ins w:id="36" w:author="Trinity Hamilton" w:date="2025-04-15T16:49:00Z">
        <w:r w:rsidRPr="008504D6">
          <w:rPr>
            <w:rFonts w:ascii="Times New Roman" w:hAnsi="Times New Roman" w:cs="Times New Roman"/>
          </w:rPr>
          <w:t>(REF)</w:t>
        </w:r>
      </w:ins>
      <w:r w:rsidRPr="008504D6">
        <w:rPr>
          <w:rFonts w:ascii="Times New Roman" w:hAnsi="Times New Roman" w:cs="Times New Roman"/>
        </w:rPr>
        <w:t>. We tested for significant differences between glacier systems (MH vs. GNP) using PERMANOVA (</w:t>
      </w:r>
      <w:r w:rsidRPr="008504D6">
        <w:rPr>
          <w:rFonts w:ascii="Times New Roman" w:hAnsi="Times New Roman" w:cs="Times New Roman"/>
          <w:i/>
          <w:iCs/>
        </w:rPr>
        <w:t>adonis2</w:t>
      </w:r>
      <w:r w:rsidRPr="008504D6">
        <w:rPr>
          <w:rFonts w:ascii="Times New Roman" w:hAnsi="Times New Roman" w:cs="Times New Roman"/>
        </w:rPr>
        <w:t>, 999 permutations) on a Euclidean distance matrix [Oksanen et al., 2018]. Homogeneity of dispersion was tested using PERMDISP (</w:t>
      </w:r>
      <w:r w:rsidRPr="008504D6">
        <w:rPr>
          <w:rFonts w:ascii="Times New Roman" w:hAnsi="Times New Roman" w:cs="Times New Roman"/>
          <w:i/>
          <w:iCs/>
        </w:rPr>
        <w:t>betadisper</w:t>
      </w:r>
      <w:r w:rsidRPr="008504D6">
        <w:rPr>
          <w:rFonts w:ascii="Times New Roman" w:hAnsi="Times New Roman" w:cs="Times New Roman"/>
        </w:rPr>
        <w:t>; 999 permutations).</w:t>
      </w:r>
    </w:p>
    <w:p w14:paraId="04FCB94F" w14:textId="77777777" w:rsidR="00EE2469" w:rsidRPr="007D3B7A" w:rsidRDefault="00000000">
      <w:pPr>
        <w:pStyle w:val="Body"/>
        <w:spacing w:line="240" w:lineRule="auto"/>
        <w:rPr>
          <w:rFonts w:ascii="Times New Roman" w:eastAsia="Times New Roman" w:hAnsi="Times New Roman" w:cs="Times New Roman"/>
          <w:sz w:val="12"/>
          <w:szCs w:val="12"/>
          <w:u w:val="single"/>
        </w:rPr>
      </w:pPr>
      <w:r w:rsidRPr="007D3B7A">
        <w:rPr>
          <w:rFonts w:ascii="Times New Roman" w:eastAsia="Times New Roman" w:hAnsi="Times New Roman" w:cs="Times New Roman"/>
          <w:sz w:val="12"/>
          <w:szCs w:val="12"/>
          <w:u w:val="single"/>
        </w:rPr>
        <w:br/>
      </w:r>
      <w:commentRangeStart w:id="37"/>
    </w:p>
    <w:p w14:paraId="6E5DB56F" w14:textId="77777777" w:rsidR="00EE2469" w:rsidRPr="007D3B7A" w:rsidRDefault="00000000">
      <w:pPr>
        <w:pStyle w:val="Body"/>
        <w:spacing w:line="240" w:lineRule="auto"/>
        <w:rPr>
          <w:rFonts w:ascii="Times New Roman" w:eastAsia="Times New Roman" w:hAnsi="Times New Roman" w:cs="Times New Roman"/>
          <w:u w:val="single"/>
        </w:rPr>
      </w:pPr>
      <w:r w:rsidRPr="007D3B7A">
        <w:rPr>
          <w:rFonts w:ascii="Times New Roman" w:hAnsi="Times New Roman"/>
          <w:u w:val="single"/>
        </w:rPr>
        <w:t>Alpha diversity</w:t>
      </w:r>
      <w:commentRangeEnd w:id="37"/>
      <w:r w:rsidRPr="007D3B7A">
        <w:commentReference w:id="37"/>
      </w:r>
    </w:p>
    <w:p w14:paraId="37651A6C" w14:textId="77777777" w:rsidR="00EE2469" w:rsidRPr="007D3B7A" w:rsidRDefault="00000000">
      <w:pPr>
        <w:pStyle w:val="Body"/>
        <w:spacing w:line="240" w:lineRule="auto"/>
        <w:rPr>
          <w:rFonts w:ascii="Times New Roman" w:eastAsia="Times New Roman" w:hAnsi="Times New Roman" w:cs="Times New Roman"/>
        </w:rPr>
      </w:pPr>
      <w:r w:rsidRPr="007D3B7A">
        <w:rPr>
          <w:rFonts w:ascii="Times New Roman" w:hAnsi="Times New Roman"/>
        </w:rPr>
        <w:t xml:space="preserve">After removing singleton OTUs, we excluded samples with </w:t>
      </w:r>
      <w:commentRangeStart w:id="38"/>
      <w:r w:rsidRPr="007D3B7A">
        <w:rPr>
          <w:rFonts w:ascii="Times New Roman" w:hAnsi="Times New Roman"/>
        </w:rPr>
        <w:t>&lt; 8,000 reads</w:t>
      </w:r>
      <w:commentRangeEnd w:id="38"/>
      <w:r w:rsidRPr="007D3B7A">
        <w:commentReference w:id="38"/>
      </w:r>
      <w:r w:rsidRPr="007D3B7A">
        <w:rPr>
          <w:rFonts w:ascii="Times New Roman" w:hAnsi="Times New Roman"/>
        </w:rPr>
        <w:t>. This threshold was informed by a rarefaction curve and the correlation between richness and sample depth across sequencing batches (</w:t>
      </w:r>
      <w:r w:rsidRPr="007D3B7A">
        <w:rPr>
          <w:rFonts w:ascii="Times New Roman" w:hAnsi="Times New Roman"/>
          <w:b/>
          <w:bCs/>
        </w:rPr>
        <w:t>Figures S2, S3</w:t>
      </w:r>
      <w:r w:rsidRPr="007D3B7A">
        <w:rPr>
          <w:rFonts w:ascii="Times New Roman" w:hAnsi="Times New Roman"/>
        </w:rPr>
        <w:t xml:space="preserve">). We then rarefied our working dataset to 7,511 reads (90% of the minimum depth), resolving uneven sequencing efforts [Schloss &amp; McMahon, 2024]. </w:t>
      </w:r>
      <w:commentRangeStart w:id="39"/>
      <w:r w:rsidRPr="007D3B7A">
        <w:rPr>
          <w:rFonts w:ascii="Times New Roman" w:hAnsi="Times New Roman"/>
        </w:rPr>
        <w:t>Our rarefied dataset contained 337,995 reads (16,320 taxa) from 45 springs and streams (27 MH, 18 GNP).</w:t>
      </w:r>
      <w:commentRangeEnd w:id="39"/>
      <w:r w:rsidRPr="007D3B7A">
        <w:commentReference w:id="39"/>
      </w:r>
      <w:r w:rsidRPr="007D3B7A">
        <w:rPr>
          <w:rFonts w:ascii="Times New Roman" w:hAnsi="Times New Roman"/>
        </w:rPr>
        <w:t xml:space="preserve"> Observed richness and Shannon diversity were calculated in </w:t>
      </w:r>
      <w:r w:rsidRPr="007D3B7A">
        <w:rPr>
          <w:rFonts w:ascii="Times New Roman" w:hAnsi="Times New Roman"/>
          <w:i/>
          <w:iCs/>
        </w:rPr>
        <w:t>phyloseq</w:t>
      </w:r>
      <w:r w:rsidRPr="007D3B7A">
        <w:rPr>
          <w:rFonts w:ascii="Times New Roman" w:hAnsi="Times New Roman"/>
        </w:rPr>
        <w:t xml:space="preserve"> and contrasted between glacier systems using a t-test or Wilcox rank sum test if data were parametric or non-parametric, respectively, per autoplot in </w:t>
      </w:r>
      <w:r w:rsidRPr="007D3B7A">
        <w:rPr>
          <w:rFonts w:ascii="Times New Roman" w:hAnsi="Times New Roman"/>
          <w:i/>
          <w:iCs/>
        </w:rPr>
        <w:t>ggfortify</w:t>
      </w:r>
      <w:r w:rsidRPr="007D3B7A">
        <w:rPr>
          <w:rFonts w:ascii="Times New Roman" w:hAnsi="Times New Roman"/>
        </w:rPr>
        <w:t xml:space="preserve"> [Tang et al., 2016]. We tested correlations between fractional glacier ice (fᵢ) and diversity metrics using Pearson’s product-moment correlation and two-tailed permutation tests (9,999 iterations). A Welch’s t-test compared mean fᵢ between GNP and MH. All models assumed independence, randomness, and unbiased </w:t>
      </w:r>
      <w:r w:rsidRPr="007D3B7A">
        <w:rPr>
          <w:rFonts w:ascii="Times New Roman" w:hAnsi="Times New Roman"/>
        </w:rPr>
        <w:lastRenderedPageBreak/>
        <w:t xml:space="preserve">sampling. Biological replicates (n = 2–3 for 10 of 33 sites) were treated as independent measurements to better represent ecological variability. However, to determine if aggregating replicates would affect our conclusions, we averaged alpha diversity metrics by site and compared statistical outcomes to non-aggregated data. Negligible differences in p-values, effect size, and standard deviations support our non-aggregated analysis (see </w:t>
      </w:r>
      <w:r w:rsidRPr="007D3B7A">
        <w:rPr>
          <w:rFonts w:ascii="Times New Roman" w:hAnsi="Times New Roman"/>
          <w:i/>
          <w:iCs/>
        </w:rPr>
        <w:t>Results</w:t>
      </w:r>
      <w:r w:rsidRPr="007D3B7A">
        <w:rPr>
          <w:rFonts w:ascii="Times New Roman" w:hAnsi="Times New Roman"/>
        </w:rPr>
        <w:t>).</w:t>
      </w:r>
    </w:p>
    <w:p w14:paraId="7C3303D3" w14:textId="77777777" w:rsidR="00EE2469" w:rsidRPr="007D3B7A" w:rsidRDefault="00EE2469">
      <w:pPr>
        <w:pStyle w:val="Body"/>
        <w:spacing w:line="240" w:lineRule="auto"/>
        <w:rPr>
          <w:rFonts w:ascii="Times New Roman" w:eastAsia="Times New Roman" w:hAnsi="Times New Roman" w:cs="Times New Roman"/>
          <w:sz w:val="12"/>
          <w:szCs w:val="12"/>
        </w:rPr>
      </w:pPr>
    </w:p>
    <w:p w14:paraId="4C26AF8F" w14:textId="77777777" w:rsidR="00EE2469" w:rsidRPr="007D3B7A" w:rsidRDefault="00000000">
      <w:pPr>
        <w:pStyle w:val="Body"/>
        <w:spacing w:line="240" w:lineRule="auto"/>
        <w:rPr>
          <w:rFonts w:ascii="Times New Roman" w:eastAsia="Times New Roman" w:hAnsi="Times New Roman" w:cs="Times New Roman"/>
        </w:rPr>
      </w:pPr>
      <w:r w:rsidRPr="007D3B7A">
        <w:rPr>
          <w:rFonts w:ascii="Times New Roman" w:hAnsi="Times New Roman"/>
        </w:rPr>
        <w:t>Following protocols outlined in Sperlea et al. [2021], we used a machine learning framework to quantify how community composition covaried with 18 environmental variables (including f</w:t>
      </w:r>
      <w:r w:rsidRPr="007D3B7A">
        <w:rPr>
          <w:rFonts w:ascii="Times New Roman" w:hAnsi="Times New Roman"/>
          <w:vertAlign w:val="subscript"/>
        </w:rPr>
        <w:t>i</w:t>
      </w:r>
      <w:r w:rsidRPr="007D3B7A">
        <w:rPr>
          <w:rFonts w:ascii="Times New Roman" w:hAnsi="Times New Roman"/>
        </w:rPr>
        <w:t>). Taxa significantly associated with upper/lower tertiles of environmental variables were identified (</w:t>
      </w:r>
      <w:r w:rsidRPr="007D3B7A">
        <w:rPr>
          <w:rFonts w:ascii="Times New Roman" w:hAnsi="Times New Roman"/>
          <w:i/>
          <w:iCs/>
        </w:rPr>
        <w:t>multipatt</w:t>
      </w:r>
      <w:r w:rsidRPr="007D3B7A">
        <w:rPr>
          <w:rFonts w:ascii="Times New Roman" w:hAnsi="Times New Roman"/>
        </w:rPr>
        <w:t xml:space="preserve">, </w:t>
      </w:r>
      <w:r w:rsidRPr="007D3B7A">
        <w:rPr>
          <w:rFonts w:ascii="Times New Roman" w:hAnsi="Times New Roman"/>
          <w:i/>
          <w:iCs/>
        </w:rPr>
        <w:t>indicspecies</w:t>
      </w:r>
      <w:r w:rsidRPr="007D3B7A">
        <w:rPr>
          <w:rFonts w:ascii="Times New Roman" w:hAnsi="Times New Roman"/>
        </w:rPr>
        <w:t>; p &lt; 0.05), and our subsequent dataset was Hellinger-transformed to limit the impact of high-abundance OTUs [Cáceres &amp; Legendre, 2009]. We used these data to train a RandomForest model that projected microbial membership into one-dimensional space. Environmental drivers were compared by quantifying the variance explained by microbial membership (R</w:t>
      </w:r>
      <w:r w:rsidRPr="007D3B7A">
        <w:rPr>
          <w:rFonts w:ascii="Times New Roman" w:hAnsi="Times New Roman"/>
          <w:vertAlign w:val="superscript"/>
        </w:rPr>
        <w:t>2</w:t>
      </w:r>
      <w:r w:rsidRPr="007D3B7A">
        <w:rPr>
          <w:rFonts w:ascii="Times New Roman" w:hAnsi="Times New Roman"/>
        </w:rPr>
        <w:t>). We cross-validated R</w:t>
      </w:r>
      <w:r w:rsidRPr="007D3B7A">
        <w:rPr>
          <w:rFonts w:ascii="Times New Roman" w:hAnsi="Times New Roman"/>
          <w:vertAlign w:val="superscript"/>
        </w:rPr>
        <w:t>2</w:t>
      </w:r>
      <w:r w:rsidRPr="007D3B7A">
        <w:rPr>
          <w:rFonts w:ascii="Times New Roman" w:hAnsi="Times New Roman"/>
        </w:rPr>
        <w:t xml:space="preserve"> estimates 10 times and performed triplicate analyses to assess the reliability of our findings [e.g., Sperlea et al., 2021].</w:t>
      </w:r>
    </w:p>
    <w:p w14:paraId="0329EF2C" w14:textId="77777777" w:rsidR="00EE2469" w:rsidRPr="007D3B7A" w:rsidRDefault="00EE2469">
      <w:pPr>
        <w:pStyle w:val="Body"/>
        <w:spacing w:line="240" w:lineRule="auto"/>
        <w:rPr>
          <w:rFonts w:ascii="Times New Roman" w:eastAsia="Times New Roman" w:hAnsi="Times New Roman" w:cs="Times New Roman"/>
          <w:sz w:val="12"/>
          <w:szCs w:val="12"/>
        </w:rPr>
      </w:pPr>
    </w:p>
    <w:p w14:paraId="7AC925E0" w14:textId="77777777" w:rsidR="00EE2469" w:rsidRPr="007D3B7A" w:rsidRDefault="00000000">
      <w:pPr>
        <w:pStyle w:val="Body"/>
        <w:spacing w:line="240" w:lineRule="auto"/>
        <w:rPr>
          <w:rFonts w:ascii="Times New Roman" w:eastAsia="Times New Roman" w:hAnsi="Times New Roman" w:cs="Times New Roman"/>
        </w:rPr>
      </w:pPr>
      <w:r w:rsidRPr="007D3B7A">
        <w:rPr>
          <w:rFonts w:ascii="Times New Roman" w:hAnsi="Times New Roman"/>
        </w:rPr>
        <w:t xml:space="preserve">To complement alpha diversity and multivariate approaches, we used a linear discriminant analysis effect size (LEfSe) to identify major taxa over- or under-represented across recharge sources  and glacier systems (MH vs. GNP) in our rarefied dataset (LDA scores &gt; 2.5; Kruskal–Wallis p-value &lt; 0.01). This method was completed using </w:t>
      </w:r>
      <w:r w:rsidRPr="007D3B7A">
        <w:rPr>
          <w:rFonts w:ascii="Times New Roman" w:hAnsi="Times New Roman"/>
          <w:i/>
          <w:iCs/>
        </w:rPr>
        <w:t>microbiomeMarker</w:t>
      </w:r>
      <w:r w:rsidRPr="007D3B7A">
        <w:rPr>
          <w:rFonts w:ascii="Times New Roman" w:hAnsi="Times New Roman"/>
        </w:rPr>
        <w:t xml:space="preserve"> and added specificity to our investigation of microbial responses to environmental inputs [Cao et al., 2022]. Bioindicators of recharge sourcing were evaluated in MH, exclusively, since the distribution of f</w:t>
      </w:r>
      <w:r w:rsidRPr="007D3B7A">
        <w:rPr>
          <w:rFonts w:ascii="Times New Roman" w:hAnsi="Times New Roman"/>
          <w:vertAlign w:val="subscript"/>
        </w:rPr>
        <w:t>i</w:t>
      </w:r>
      <w:r w:rsidRPr="007D3B7A">
        <w:rPr>
          <w:rFonts w:ascii="Times New Roman" w:hAnsi="Times New Roman"/>
        </w:rPr>
        <w:t xml:space="preserve"> in GNP prevented comparisons. Additionally, our LDA score threshold was less stringent than recent literature (LDA scores &gt; 3.5) [e.g., Lamarche-Gagnon et al., 2024] to reveal broader patterns of bacterial abundance.</w:t>
      </w:r>
    </w:p>
    <w:p w14:paraId="11BEF9BE" w14:textId="77777777" w:rsidR="00EE2469" w:rsidRPr="007D3B7A" w:rsidRDefault="00000000">
      <w:pPr>
        <w:pStyle w:val="Body"/>
        <w:spacing w:line="240" w:lineRule="auto"/>
        <w:rPr>
          <w:rFonts w:ascii="Times New Roman" w:eastAsia="Times New Roman" w:hAnsi="Times New Roman" w:cs="Times New Roman"/>
          <w:sz w:val="12"/>
          <w:szCs w:val="12"/>
        </w:rPr>
      </w:pPr>
      <w:r w:rsidRPr="007D3B7A">
        <w:rPr>
          <w:rFonts w:ascii="Times New Roman" w:eastAsia="Times New Roman" w:hAnsi="Times New Roman" w:cs="Times New Roman"/>
          <w:sz w:val="12"/>
          <w:szCs w:val="12"/>
        </w:rPr>
        <w:br/>
      </w:r>
      <w:commentRangeStart w:id="40"/>
    </w:p>
    <w:p w14:paraId="667F9FB3" w14:textId="77777777" w:rsidR="00EE2469" w:rsidRPr="007D3B7A" w:rsidRDefault="00000000">
      <w:pPr>
        <w:pStyle w:val="Body"/>
        <w:spacing w:line="240" w:lineRule="auto"/>
        <w:rPr>
          <w:rFonts w:ascii="Times New Roman" w:eastAsia="Times New Roman" w:hAnsi="Times New Roman" w:cs="Times New Roman"/>
        </w:rPr>
      </w:pPr>
      <w:r w:rsidRPr="007D3B7A">
        <w:rPr>
          <w:rFonts w:ascii="Times New Roman" w:hAnsi="Times New Roman"/>
          <w:u w:val="single"/>
        </w:rPr>
        <w:t>Beta diversity</w:t>
      </w:r>
      <w:commentRangeEnd w:id="40"/>
      <w:r w:rsidRPr="007D3B7A">
        <w:commentReference w:id="40"/>
      </w:r>
    </w:p>
    <w:p w14:paraId="322BED00" w14:textId="77777777" w:rsidR="00EE2469" w:rsidRPr="007D3B7A" w:rsidRDefault="00000000">
      <w:pPr>
        <w:pStyle w:val="Body"/>
        <w:spacing w:line="240" w:lineRule="auto"/>
        <w:rPr>
          <w:rFonts w:ascii="Roboto" w:eastAsia="Roboto" w:hAnsi="Roboto" w:cs="Roboto"/>
          <w:color w:val="404040"/>
          <w:sz w:val="24"/>
          <w:szCs w:val="24"/>
          <w:u w:color="404040"/>
        </w:rPr>
      </w:pPr>
      <w:r w:rsidRPr="007D3B7A">
        <w:rPr>
          <w:rFonts w:ascii="Times New Roman" w:hAnsi="Times New Roman"/>
        </w:rPr>
        <w:t>For robust cross-site comparisons, OTUs absent in &gt; 90% of samples and samples with low read depth (&lt; 6,000 reads) were removed (</w:t>
      </w:r>
      <w:r w:rsidRPr="007D3B7A">
        <w:rPr>
          <w:rFonts w:ascii="Times New Roman" w:hAnsi="Times New Roman"/>
          <w:b/>
          <w:bCs/>
        </w:rPr>
        <w:t>Figure S4</w:t>
      </w:r>
      <w:r w:rsidRPr="007D3B7A">
        <w:rPr>
          <w:rFonts w:ascii="Times New Roman" w:hAnsi="Times New Roman"/>
        </w:rPr>
        <w:t xml:space="preserve">). A variance-stabilizing transformation (VST) was applied to normalize our OTU table [Love et al., 2014]. VST stabilizes variance across different abundance levels and transforms data into near-normal distributions, improving comparisons [Badri et al., 2020]. Our working beta diversity dataset contained 3,587 OTUs from 45 samples (27 MH, 18 GNP). Due to moderate variability, biological replicates (n = 2–3 for 9 of 33 sites) were treated as independent communities (see </w:t>
      </w:r>
      <w:r w:rsidRPr="007D3B7A">
        <w:rPr>
          <w:rFonts w:ascii="Times New Roman" w:hAnsi="Times New Roman"/>
          <w:i/>
          <w:iCs/>
        </w:rPr>
        <w:t>Results</w:t>
      </w:r>
      <w:r w:rsidRPr="007D3B7A">
        <w:rPr>
          <w:rFonts w:ascii="Times New Roman" w:hAnsi="Times New Roman"/>
        </w:rPr>
        <w:t>). Bray-Curtis dissimilarity distance matrices from our VST dataset were used to determine the similarity between these replicates (</w:t>
      </w:r>
      <w:r w:rsidRPr="007D3B7A">
        <w:rPr>
          <w:rFonts w:ascii="Times New Roman" w:hAnsi="Times New Roman"/>
          <w:b/>
          <w:bCs/>
        </w:rPr>
        <w:t>Table S1</w:t>
      </w:r>
      <w:r w:rsidRPr="007D3B7A">
        <w:rPr>
          <w:rFonts w:ascii="Times New Roman" w:hAnsi="Times New Roman"/>
        </w:rPr>
        <w:t>). Compositional distances between springs and streams were visualized via PCA. Significant environmental correlates of PC1 and PC2 were identified using linear regression and redundancy analysis (</w:t>
      </w:r>
      <w:r w:rsidRPr="007D3B7A">
        <w:rPr>
          <w:rFonts w:ascii="Times New Roman" w:hAnsi="Times New Roman"/>
          <w:i/>
          <w:iCs/>
        </w:rPr>
        <w:t>vegan</w:t>
      </w:r>
      <w:r w:rsidRPr="007D3B7A">
        <w:rPr>
          <w:rFonts w:ascii="Times New Roman" w:hAnsi="Times New Roman"/>
        </w:rPr>
        <w:t xml:space="preserve">, 9,999 permutations, Bonferroni-corrected p &lt; 0.05) [Oksanen et al., 2020]. Distinctions between geographic and local clusters – based on Bray-Curtis dissimilarity – were tested using PERMANOVA and </w:t>
      </w:r>
      <w:r w:rsidRPr="007D3B7A">
        <w:rPr>
          <w:rFonts w:ascii="Times New Roman" w:hAnsi="Times New Roman"/>
          <w:i/>
          <w:iCs/>
        </w:rPr>
        <w:t>vegan</w:t>
      </w:r>
      <w:r w:rsidRPr="007D3B7A">
        <w:rPr>
          <w:rFonts w:ascii="Times New Roman" w:hAnsi="Times New Roman"/>
        </w:rPr>
        <w:t>’s adonis2. Homogeneity of dispersion was assessed using PERMDISP (</w:t>
      </w:r>
      <w:r w:rsidRPr="007D3B7A">
        <w:rPr>
          <w:rFonts w:ascii="Times New Roman" w:hAnsi="Times New Roman"/>
          <w:i/>
          <w:iCs/>
        </w:rPr>
        <w:t>betadisper</w:t>
      </w:r>
      <w:r w:rsidRPr="007D3B7A">
        <w:rPr>
          <w:rFonts w:ascii="Times New Roman" w:hAnsi="Times New Roman"/>
        </w:rPr>
        <w:t>; 999 permutations). To complement our PCA, we performed hierarchical cluster analysis (method = ward.D2) on our previously generated Bray-Curtis dissimilarity matrix, visualizing clusters in a dendrogram.</w:t>
      </w:r>
    </w:p>
    <w:p w14:paraId="5A2FDE3C" w14:textId="77777777" w:rsidR="00EE2469" w:rsidRPr="007D3B7A" w:rsidRDefault="00EE2469">
      <w:pPr>
        <w:pStyle w:val="Body"/>
        <w:spacing w:line="240" w:lineRule="auto"/>
        <w:rPr>
          <w:rFonts w:ascii="Times New Roman" w:eastAsia="Times New Roman" w:hAnsi="Times New Roman" w:cs="Times New Roman"/>
        </w:rPr>
      </w:pPr>
    </w:p>
    <w:p w14:paraId="796D7757" w14:textId="77777777" w:rsidR="00EE2469" w:rsidRPr="007D3B7A" w:rsidRDefault="00000000">
      <w:pPr>
        <w:pStyle w:val="Body"/>
        <w:spacing w:line="240" w:lineRule="auto"/>
        <w:rPr>
          <w:rFonts w:ascii="Times New Roman" w:eastAsia="Times New Roman" w:hAnsi="Times New Roman" w:cs="Times New Roman"/>
          <w:b/>
          <w:bCs/>
        </w:rPr>
      </w:pPr>
      <w:r w:rsidRPr="007D3B7A">
        <w:rPr>
          <w:rFonts w:ascii="Times New Roman" w:eastAsia="Times New Roman" w:hAnsi="Times New Roman" w:cs="Times New Roman"/>
          <w:b/>
          <w:bCs/>
        </w:rPr>
        <w:br/>
      </w:r>
      <w:commentRangeStart w:id="41"/>
    </w:p>
    <w:p w14:paraId="778832BF" w14:textId="77777777" w:rsidR="00EE2469" w:rsidRPr="007D3B7A" w:rsidRDefault="00000000">
      <w:pPr>
        <w:pStyle w:val="Body"/>
        <w:spacing w:line="240" w:lineRule="auto"/>
        <w:rPr>
          <w:rFonts w:ascii="Times New Roman" w:eastAsia="Times New Roman" w:hAnsi="Times New Roman" w:cs="Times New Roman"/>
          <w:b/>
          <w:bCs/>
        </w:rPr>
      </w:pPr>
      <w:r w:rsidRPr="007D3B7A">
        <w:rPr>
          <w:rFonts w:ascii="Times New Roman" w:hAnsi="Times New Roman"/>
          <w:b/>
          <w:bCs/>
        </w:rPr>
        <w:t>RESULTS</w:t>
      </w:r>
      <w:commentRangeEnd w:id="41"/>
      <w:r w:rsidRPr="007D3B7A">
        <w:commentReference w:id="41"/>
      </w:r>
    </w:p>
    <w:p w14:paraId="5BC6B6D3" w14:textId="77777777" w:rsidR="00EE2469" w:rsidRPr="007D3B7A" w:rsidRDefault="00EE2469">
      <w:pPr>
        <w:pStyle w:val="Body"/>
        <w:spacing w:line="240" w:lineRule="auto"/>
        <w:rPr>
          <w:rFonts w:ascii="Times New Roman" w:eastAsia="Times New Roman" w:hAnsi="Times New Roman" w:cs="Times New Roman"/>
          <w:b/>
          <w:bCs/>
        </w:rPr>
      </w:pPr>
    </w:p>
    <w:p w14:paraId="7160AAA5" w14:textId="77777777" w:rsidR="00EE2469" w:rsidRPr="007D3B7A" w:rsidRDefault="00000000">
      <w:pPr>
        <w:pStyle w:val="Body"/>
        <w:spacing w:line="240" w:lineRule="auto"/>
        <w:rPr>
          <w:rFonts w:ascii="Times New Roman" w:eastAsia="Times New Roman" w:hAnsi="Times New Roman" w:cs="Times New Roman"/>
        </w:rPr>
      </w:pPr>
      <w:r w:rsidRPr="007D3B7A">
        <w:rPr>
          <w:rFonts w:ascii="Times New Roman" w:hAnsi="Times New Roman"/>
          <w:b/>
          <w:bCs/>
        </w:rPr>
        <w:t>Spring and stream environments differ within and between alpine glacier systems</w:t>
      </w:r>
    </w:p>
    <w:p w14:paraId="247F6EA9" w14:textId="77777777" w:rsidR="00EE2469" w:rsidRPr="007D3B7A" w:rsidRDefault="00EE2469">
      <w:pPr>
        <w:pStyle w:val="Body"/>
        <w:spacing w:line="240" w:lineRule="auto"/>
        <w:rPr>
          <w:rFonts w:ascii="Times New Roman" w:eastAsia="Times New Roman" w:hAnsi="Times New Roman" w:cs="Times New Roman"/>
          <w:sz w:val="12"/>
          <w:szCs w:val="12"/>
        </w:rPr>
      </w:pPr>
    </w:p>
    <w:p w14:paraId="47C50077" w14:textId="77777777" w:rsidR="00EE2469" w:rsidRPr="007D3B7A" w:rsidRDefault="00000000">
      <w:pPr>
        <w:pStyle w:val="Body"/>
        <w:spacing w:line="240" w:lineRule="auto"/>
        <w:rPr>
          <w:rFonts w:ascii="Times New Roman" w:eastAsia="Times New Roman" w:hAnsi="Times New Roman" w:cs="Times New Roman"/>
        </w:rPr>
      </w:pPr>
      <w:r w:rsidRPr="007D3B7A">
        <w:rPr>
          <w:rFonts w:ascii="Times New Roman" w:hAnsi="Times New Roman"/>
        </w:rPr>
        <w:t>To determine how glacier meltwater sourcing (f</w:t>
      </w:r>
      <w:r w:rsidRPr="007D3B7A">
        <w:rPr>
          <w:rFonts w:ascii="Times New Roman" w:hAnsi="Times New Roman"/>
          <w:vertAlign w:val="subscript"/>
        </w:rPr>
        <w:t>i</w:t>
      </w:r>
      <w:r w:rsidRPr="007D3B7A">
        <w:rPr>
          <w:rFonts w:ascii="Times New Roman" w:hAnsi="Times New Roman"/>
        </w:rPr>
        <w:t xml:space="preserve">) influences microbial community composition, we first characterized underlying physical and geochemical conditions across springs and streams. </w:t>
      </w:r>
      <w:ins w:id="42" w:author="Trinity Hamilton" w:date="2025-04-15T16:53:00Z">
        <w:r w:rsidRPr="007D3B7A">
          <w:rPr>
            <w:rFonts w:ascii="Times New Roman" w:hAnsi="Times New Roman"/>
          </w:rPr>
          <w:t xml:space="preserve">In the </w:t>
        </w:r>
      </w:ins>
      <w:r w:rsidRPr="007D3B7A">
        <w:rPr>
          <w:rFonts w:ascii="Times New Roman" w:hAnsi="Times New Roman"/>
        </w:rPr>
        <w:t>PCA</w:t>
      </w:r>
      <w:ins w:id="43" w:author="Trinity Hamilton" w:date="2025-04-15T16:53:00Z">
        <w:r w:rsidRPr="007D3B7A">
          <w:rPr>
            <w:rFonts w:ascii="Times New Roman" w:hAnsi="Times New Roman"/>
          </w:rPr>
          <w:t>,</w:t>
        </w:r>
      </w:ins>
      <w:r w:rsidRPr="007D3B7A">
        <w:rPr>
          <w:rFonts w:ascii="Times New Roman" w:hAnsi="Times New Roman"/>
        </w:rPr>
        <w:t xml:space="preserve"> </w:t>
      </w:r>
      <w:del w:id="44" w:author="Trinity Hamilton" w:date="2025-04-15T16:53:00Z">
        <w:r w:rsidRPr="007D3B7A">
          <w:rPr>
            <w:rFonts w:ascii="Times New Roman" w:hAnsi="Times New Roman"/>
          </w:rPr>
          <w:delText>revealed</w:delText>
        </w:r>
      </w:del>
      <w:ins w:id="45" w:author="Trinity Hamilton" w:date="2025-04-15T16:53:00Z">
        <w:r w:rsidRPr="007D3B7A">
          <w:rPr>
            <w:rFonts w:ascii="Times New Roman" w:hAnsi="Times New Roman"/>
          </w:rPr>
          <w:t>we observed</w:t>
        </w:r>
      </w:ins>
      <w:r w:rsidRPr="007D3B7A">
        <w:rPr>
          <w:rFonts w:ascii="Times New Roman" w:hAnsi="Times New Roman"/>
        </w:rPr>
        <w:t xml:space="preserve"> significant abiotic differences between MH and GNP (F = 20.19, R</w:t>
      </w:r>
      <w:r w:rsidRPr="007D3B7A">
        <w:rPr>
          <w:rFonts w:ascii="Times New Roman" w:hAnsi="Times New Roman"/>
          <w:vertAlign w:val="superscript"/>
        </w:rPr>
        <w:t>2</w:t>
      </w:r>
      <w:r w:rsidRPr="007D3B7A">
        <w:rPr>
          <w:rFonts w:ascii="Times New Roman" w:hAnsi="Times New Roman"/>
        </w:rPr>
        <w:t xml:space="preserve"> = 0.34, p = 0.001). A biplot </w:t>
      </w:r>
      <w:commentRangeStart w:id="46"/>
      <w:r w:rsidRPr="007D3B7A">
        <w:rPr>
          <w:rFonts w:ascii="Times New Roman" w:hAnsi="Times New Roman"/>
        </w:rPr>
        <w:t xml:space="preserve">showcases </w:t>
      </w:r>
      <w:commentRangeEnd w:id="46"/>
      <w:r w:rsidRPr="007D3B7A">
        <w:commentReference w:id="46"/>
      </w:r>
      <w:r w:rsidRPr="007D3B7A">
        <w:rPr>
          <w:rFonts w:ascii="Times New Roman" w:hAnsi="Times New Roman"/>
        </w:rPr>
        <w:t>the directionality of these differences</w:t>
      </w:r>
      <w:del w:id="47" w:author="Trinity Hamilton" w:date="2025-04-15T16:55:00Z">
        <w:r w:rsidRPr="007D3B7A">
          <w:rPr>
            <w:rFonts w:ascii="Times New Roman" w:hAnsi="Times New Roman"/>
          </w:rPr>
          <w:delText xml:space="preserve">, with </w:delText>
        </w:r>
      </w:del>
      <w:ins w:id="48" w:author="Trinity Hamilton" w:date="2025-04-15T16:55:00Z">
        <w:r w:rsidRPr="007D3B7A">
          <w:rPr>
            <w:rFonts w:ascii="Times New Roman" w:hAnsi="Times New Roman"/>
          </w:rPr>
          <w:t xml:space="preserve">: </w:t>
        </w:r>
      </w:ins>
      <w:r w:rsidRPr="007D3B7A">
        <w:rPr>
          <w:rFonts w:ascii="Times New Roman" w:hAnsi="Times New Roman"/>
        </w:rPr>
        <w:t>GNP and MH clusters roughly separated along PC1 and PC2 due to higher SiO</w:t>
      </w:r>
      <w:r w:rsidRPr="007D3B7A">
        <w:rPr>
          <w:rFonts w:ascii="Times New Roman" w:hAnsi="Times New Roman"/>
          <w:vertAlign w:val="subscript"/>
        </w:rPr>
        <w:t>2</w:t>
      </w:r>
      <w:r w:rsidRPr="007D3B7A">
        <w:rPr>
          <w:rFonts w:ascii="Times New Roman" w:hAnsi="Times New Roman"/>
        </w:rPr>
        <w:t xml:space="preserve"> and ORP in </w:t>
      </w:r>
      <w:ins w:id="49" w:author="Trinity Hamilton" w:date="2025-04-15T16:55:00Z">
        <w:r w:rsidRPr="007D3B7A">
          <w:rPr>
            <w:rFonts w:ascii="Times New Roman" w:hAnsi="Times New Roman"/>
          </w:rPr>
          <w:t xml:space="preserve">the </w:t>
        </w:r>
      </w:ins>
      <w:r w:rsidRPr="007D3B7A">
        <w:rPr>
          <w:rFonts w:ascii="Times New Roman" w:hAnsi="Times New Roman"/>
        </w:rPr>
        <w:t>MH</w:t>
      </w:r>
      <w:ins w:id="50" w:author="Trinity Hamilton" w:date="2025-04-15T16:55:00Z">
        <w:r w:rsidRPr="007D3B7A">
          <w:rPr>
            <w:rFonts w:ascii="Times New Roman" w:hAnsi="Times New Roman"/>
          </w:rPr>
          <w:t xml:space="preserve"> samples</w:t>
        </w:r>
      </w:ins>
      <w:r w:rsidRPr="007D3B7A">
        <w:rPr>
          <w:rFonts w:ascii="Times New Roman" w:hAnsi="Times New Roman"/>
        </w:rPr>
        <w:t>, and greater f</w:t>
      </w:r>
      <w:r w:rsidRPr="007D3B7A">
        <w:rPr>
          <w:rFonts w:ascii="Times New Roman" w:hAnsi="Times New Roman"/>
          <w:vertAlign w:val="subscript"/>
        </w:rPr>
        <w:t>i</w:t>
      </w:r>
      <w:r w:rsidRPr="007D3B7A">
        <w:rPr>
          <w:rFonts w:ascii="Times New Roman" w:hAnsi="Times New Roman"/>
        </w:rPr>
        <w:t xml:space="preserve">, pH, and elevations in </w:t>
      </w:r>
      <w:ins w:id="51" w:author="Trinity Hamilton" w:date="2025-04-15T16:55:00Z">
        <w:r w:rsidRPr="007D3B7A">
          <w:rPr>
            <w:rFonts w:ascii="Times New Roman" w:hAnsi="Times New Roman"/>
          </w:rPr>
          <w:t xml:space="preserve">the </w:t>
        </w:r>
      </w:ins>
      <w:r w:rsidRPr="007D3B7A">
        <w:rPr>
          <w:rFonts w:ascii="Times New Roman" w:hAnsi="Times New Roman"/>
        </w:rPr>
        <w:t xml:space="preserve">GNP </w:t>
      </w:r>
      <w:ins w:id="52" w:author="Trinity Hamilton" w:date="2025-04-15T16:56:00Z">
        <w:r w:rsidRPr="007D3B7A">
          <w:rPr>
            <w:rFonts w:ascii="Times New Roman" w:hAnsi="Times New Roman"/>
          </w:rPr>
          <w:lastRenderedPageBreak/>
          <w:t xml:space="preserve">samples </w:t>
        </w:r>
      </w:ins>
      <w:r w:rsidRPr="007D3B7A">
        <w:rPr>
          <w:rFonts w:ascii="Times New Roman" w:hAnsi="Times New Roman"/>
        </w:rPr>
        <w:t>(</w:t>
      </w:r>
      <w:r w:rsidRPr="007D3B7A">
        <w:rPr>
          <w:rFonts w:ascii="Times New Roman" w:hAnsi="Times New Roman"/>
          <w:b/>
          <w:bCs/>
        </w:rPr>
        <w:t>Figure 2</w:t>
      </w:r>
      <w:r w:rsidRPr="007D3B7A">
        <w:rPr>
          <w:rFonts w:ascii="Times New Roman" w:hAnsi="Times New Roman"/>
        </w:rPr>
        <w:t>). Several variables (</w:t>
      </w:r>
      <w:commentRangeStart w:id="53"/>
      <w:r w:rsidRPr="007D3B7A">
        <w:rPr>
          <w:rFonts w:ascii="Times New Roman" w:hAnsi="Times New Roman"/>
        </w:rPr>
        <w:t>e.g., Sr, temperature, SO</w:t>
      </w:r>
      <w:r w:rsidRPr="007D3B7A">
        <w:rPr>
          <w:rFonts w:ascii="Times New Roman" w:hAnsi="Times New Roman"/>
          <w:vertAlign w:val="subscript"/>
        </w:rPr>
        <w:t>4</w:t>
      </w:r>
      <w:r w:rsidRPr="007D3B7A">
        <w:rPr>
          <w:rFonts w:ascii="Times New Roman" w:hAnsi="Times New Roman"/>
        </w:rPr>
        <w:t>, Ca, DO, HCO</w:t>
      </w:r>
      <w:r w:rsidRPr="007D3B7A">
        <w:rPr>
          <w:rFonts w:ascii="Times New Roman" w:hAnsi="Times New Roman"/>
          <w:vertAlign w:val="subscript"/>
        </w:rPr>
        <w:t>3</w:t>
      </w:r>
      <w:r w:rsidRPr="007D3B7A">
        <w:rPr>
          <w:rFonts w:ascii="Times New Roman" w:hAnsi="Times New Roman"/>
        </w:rPr>
        <w:t>, CaCO</w:t>
      </w:r>
      <w:r w:rsidRPr="007D3B7A">
        <w:rPr>
          <w:rFonts w:ascii="Times New Roman" w:hAnsi="Times New Roman"/>
          <w:vertAlign w:val="subscript"/>
        </w:rPr>
        <w:t>3</w:t>
      </w:r>
      <w:r w:rsidRPr="007D3B7A">
        <w:rPr>
          <w:rFonts w:ascii="Times New Roman" w:hAnsi="Times New Roman"/>
        </w:rPr>
        <w:t xml:space="preserve">, SPC, and Mg) </w:t>
      </w:r>
      <w:commentRangeEnd w:id="53"/>
      <w:r w:rsidRPr="007D3B7A">
        <w:commentReference w:id="53"/>
      </w:r>
      <w:r w:rsidRPr="007D3B7A">
        <w:rPr>
          <w:rFonts w:ascii="Times New Roman" w:hAnsi="Times New Roman"/>
        </w:rPr>
        <w:t xml:space="preserve">predominately contributed to PC1, reflecting within-system </w:t>
      </w:r>
      <w:commentRangeStart w:id="54"/>
      <w:r w:rsidRPr="007D3B7A">
        <w:rPr>
          <w:rFonts w:ascii="Times New Roman" w:hAnsi="Times New Roman"/>
        </w:rPr>
        <w:t xml:space="preserve">variability </w:t>
      </w:r>
      <w:commentRangeEnd w:id="54"/>
      <w:r w:rsidRPr="007D3B7A">
        <w:commentReference w:id="54"/>
      </w:r>
      <w:r w:rsidRPr="007D3B7A">
        <w:rPr>
          <w:rFonts w:ascii="Times New Roman" w:hAnsi="Times New Roman"/>
        </w:rPr>
        <w:t>among MH and GNP samples. Among these variables, DO showed a somewhat inverse relationship with Sr, temperature, Ca, and collinear solutes,</w:t>
      </w:r>
      <w:commentRangeStart w:id="55"/>
      <w:r w:rsidRPr="007D3B7A">
        <w:rPr>
          <w:rFonts w:ascii="Times New Roman" w:hAnsi="Times New Roman"/>
        </w:rPr>
        <w:t xml:space="preserve"> suggesting redox-driven geochemical processes.</w:t>
      </w:r>
      <w:commentRangeEnd w:id="55"/>
      <w:r w:rsidRPr="007D3B7A">
        <w:commentReference w:id="55"/>
      </w:r>
      <w:r w:rsidRPr="007D3B7A">
        <w:rPr>
          <w:rFonts w:ascii="Times New Roman" w:hAnsi="Times New Roman"/>
        </w:rPr>
        <w:t xml:space="preserve"> </w:t>
      </w:r>
      <w:del w:id="56" w:author="Trinity Hamilton" w:date="2025-04-15T16:58:00Z">
        <w:r w:rsidRPr="007D3B7A">
          <w:rPr>
            <w:rFonts w:ascii="Times New Roman" w:hAnsi="Times New Roman"/>
          </w:rPr>
          <w:delText>Local outliers – particularly g</w:delText>
        </w:r>
      </w:del>
      <w:commentRangeStart w:id="57"/>
      <w:ins w:id="58" w:author="Trinity Hamilton" w:date="2025-04-15T16:58:00Z">
        <w:r w:rsidRPr="007D3B7A">
          <w:rPr>
            <w:rFonts w:ascii="Times New Roman" w:hAnsi="Times New Roman"/>
          </w:rPr>
          <w:t>G</w:t>
        </w:r>
      </w:ins>
      <w:r w:rsidRPr="007D3B7A">
        <w:rPr>
          <w:rFonts w:ascii="Times New Roman" w:hAnsi="Times New Roman"/>
        </w:rPr>
        <w:t>eothermally active warm springs at MH – help demonstrate how alpine environments vary at several spatial scales.</w:t>
      </w:r>
      <w:commentRangeEnd w:id="57"/>
      <w:r w:rsidRPr="007D3B7A">
        <w:commentReference w:id="57"/>
      </w:r>
    </w:p>
    <w:p w14:paraId="669041A3" w14:textId="77777777" w:rsidR="00EE2469" w:rsidRPr="007D3B7A" w:rsidRDefault="00000000">
      <w:pPr>
        <w:pStyle w:val="Body"/>
        <w:spacing w:line="240" w:lineRule="auto"/>
        <w:rPr>
          <w:rFonts w:ascii="Times New Roman" w:eastAsia="Times New Roman" w:hAnsi="Times New Roman" w:cs="Times New Roman"/>
          <w:sz w:val="12"/>
          <w:szCs w:val="12"/>
        </w:rPr>
      </w:pPr>
      <w:r w:rsidRPr="007D3B7A">
        <w:rPr>
          <w:rFonts w:ascii="Times New Roman" w:eastAsia="Times New Roman" w:hAnsi="Times New Roman" w:cs="Times New Roman"/>
          <w:sz w:val="12"/>
          <w:szCs w:val="12"/>
        </w:rPr>
        <w:br/>
      </w:r>
      <w:commentRangeStart w:id="59"/>
    </w:p>
    <w:p w14:paraId="47330060" w14:textId="77777777" w:rsidR="00EE2469" w:rsidRPr="007D3B7A" w:rsidRDefault="00000000">
      <w:pPr>
        <w:pStyle w:val="Body"/>
        <w:spacing w:line="240" w:lineRule="auto"/>
        <w:rPr>
          <w:rFonts w:ascii="Times New Roman" w:eastAsia="Times New Roman" w:hAnsi="Times New Roman" w:cs="Times New Roman"/>
          <w:b/>
          <w:bCs/>
        </w:rPr>
      </w:pPr>
      <w:r w:rsidRPr="007D3B7A">
        <w:rPr>
          <w:rFonts w:ascii="Times New Roman" w:hAnsi="Times New Roman"/>
          <w:b/>
          <w:bCs/>
        </w:rPr>
        <w:t>Bacterial</w:t>
      </w:r>
      <w:commentRangeEnd w:id="59"/>
      <w:r w:rsidRPr="007D3B7A">
        <w:commentReference w:id="59"/>
      </w:r>
      <w:r w:rsidRPr="007D3B7A">
        <w:rPr>
          <w:rFonts w:ascii="Times New Roman" w:hAnsi="Times New Roman"/>
          <w:b/>
          <w:bCs/>
        </w:rPr>
        <w:t xml:space="preserve"> community membership varies spatially and is poorly explained by glacial meltwater sourcing</w:t>
      </w:r>
    </w:p>
    <w:p w14:paraId="0F924C8A" w14:textId="77777777" w:rsidR="00EE2469" w:rsidRPr="007D3B7A" w:rsidRDefault="00EE2469">
      <w:pPr>
        <w:pStyle w:val="Body"/>
        <w:spacing w:line="240" w:lineRule="auto"/>
        <w:rPr>
          <w:rFonts w:ascii="Times New Roman" w:eastAsia="Times New Roman" w:hAnsi="Times New Roman" w:cs="Times New Roman"/>
          <w:sz w:val="12"/>
          <w:szCs w:val="12"/>
        </w:rPr>
      </w:pPr>
    </w:p>
    <w:p w14:paraId="7A8F0C84" w14:textId="77777777" w:rsidR="00EE2469" w:rsidRPr="007D3B7A" w:rsidRDefault="00000000">
      <w:pPr>
        <w:pStyle w:val="Body"/>
        <w:spacing w:line="240" w:lineRule="auto"/>
        <w:rPr>
          <w:rFonts w:ascii="Times New Roman" w:eastAsia="Times New Roman" w:hAnsi="Times New Roman" w:cs="Times New Roman"/>
        </w:rPr>
      </w:pPr>
      <w:r w:rsidRPr="007D3B7A">
        <w:rPr>
          <w:rFonts w:ascii="Times New Roman" w:hAnsi="Times New Roman"/>
        </w:rPr>
        <w:t xml:space="preserve">To quantify differences in </w:t>
      </w:r>
      <w:commentRangeStart w:id="60"/>
      <w:r w:rsidRPr="007D3B7A">
        <w:rPr>
          <w:rFonts w:ascii="Times New Roman" w:hAnsi="Times New Roman"/>
        </w:rPr>
        <w:t xml:space="preserve">bacterial </w:t>
      </w:r>
      <w:commentRangeEnd w:id="60"/>
      <w:r w:rsidRPr="007D3B7A">
        <w:commentReference w:id="60"/>
      </w:r>
      <w:r w:rsidRPr="007D3B7A">
        <w:rPr>
          <w:rFonts w:ascii="Times New Roman" w:hAnsi="Times New Roman"/>
        </w:rPr>
        <w:t xml:space="preserve">community structure, we </w:t>
      </w:r>
      <w:del w:id="61" w:author="Trinity Hamilton" w:date="2025-04-15T17:02:00Z">
        <w:r w:rsidRPr="007D3B7A">
          <w:rPr>
            <w:rFonts w:ascii="Times New Roman" w:hAnsi="Times New Roman"/>
          </w:rPr>
          <w:delText>produced</w:delText>
        </w:r>
      </w:del>
      <w:ins w:id="62" w:author="Trinity Hamilton" w:date="2025-04-15T17:02:00Z">
        <w:r w:rsidRPr="007D3B7A">
          <w:rPr>
            <w:rFonts w:ascii="Times New Roman" w:hAnsi="Times New Roman"/>
          </w:rPr>
          <w:t>calculated</w:t>
        </w:r>
      </w:ins>
      <w:r w:rsidRPr="007D3B7A">
        <w:rPr>
          <w:rFonts w:ascii="Times New Roman" w:hAnsi="Times New Roman"/>
        </w:rPr>
        <w:t xml:space="preserve"> two alpha-diversity estimates: Richness (the total number of unique OTUs) and Shannon’s diversity index, which accounts for both richness and the evenness of OTU abundances. Observed richness (t = -3.77, p = 0.0005, mean = 1602 OTUs in MH and 981 OTUs in GNP, respectively) and Shannon’s diversity (W = 127, p = 0.007, mean = 6.11 in MH and 5.56 in GNP) were higher in springs and streams from MH (</w:t>
      </w:r>
      <w:r w:rsidRPr="007D3B7A">
        <w:rPr>
          <w:rFonts w:ascii="Times New Roman" w:hAnsi="Times New Roman"/>
          <w:b/>
          <w:bCs/>
        </w:rPr>
        <w:t>Figure 3</w:t>
      </w:r>
      <w:r w:rsidRPr="007D3B7A">
        <w:rPr>
          <w:rFonts w:ascii="Times New Roman" w:hAnsi="Times New Roman"/>
        </w:rPr>
        <w:t>). Additionally, both metrics were more variable among MH samples than those from GNP [</w:t>
      </w:r>
      <w:proofErr w:type="spellStart"/>
      <w:r w:rsidRPr="007D3B7A">
        <w:rPr>
          <w:rFonts w:ascii="Times New Roman" w:hAnsi="Times New Roman"/>
        </w:rPr>
        <w:t>sd</w:t>
      </w:r>
      <w:proofErr w:type="spellEnd"/>
      <w:r w:rsidRPr="007D3B7A">
        <w:rPr>
          <w:rFonts w:ascii="Times New Roman" w:hAnsi="Times New Roman"/>
        </w:rPr>
        <w:t xml:space="preserve"> = 613 OTUs vs. 408 OTUs and 0.912 vs. 0.722, respectively]. </w:t>
      </w:r>
      <w:del w:id="63" w:author="Trinity Hamilton" w:date="2025-04-15T17:04:00Z">
        <w:r w:rsidRPr="007D3B7A">
          <w:rPr>
            <w:rFonts w:ascii="Times New Roman" w:hAnsi="Times New Roman"/>
          </w:rPr>
          <w:delText>While inter- and intra-system v</w:delText>
        </w:r>
      </w:del>
      <w:ins w:id="64" w:author="Trinity Hamilton" w:date="2025-04-15T17:04:00Z">
        <w:r w:rsidRPr="007D3B7A">
          <w:rPr>
            <w:rFonts w:ascii="Times New Roman" w:hAnsi="Times New Roman"/>
          </w:rPr>
          <w:t>V</w:t>
        </w:r>
      </w:ins>
      <w:r w:rsidRPr="007D3B7A">
        <w:rPr>
          <w:rFonts w:ascii="Times New Roman" w:hAnsi="Times New Roman"/>
        </w:rPr>
        <w:t>ariation</w:t>
      </w:r>
      <w:ins w:id="65" w:author="Trinity Hamilton" w:date="2025-04-15T17:04:00Z">
        <w:r w:rsidRPr="007D3B7A">
          <w:rPr>
            <w:rFonts w:ascii="Times New Roman" w:hAnsi="Times New Roman"/>
          </w:rPr>
          <w:t xml:space="preserve"> at each location and between locations</w:t>
        </w:r>
      </w:ins>
      <w:r w:rsidRPr="007D3B7A">
        <w:rPr>
          <w:rFonts w:ascii="Times New Roman" w:hAnsi="Times New Roman"/>
        </w:rPr>
        <w:t xml:space="preserve"> suggests </w:t>
      </w:r>
      <w:del w:id="66" w:author="Trinity Hamilton" w:date="2025-04-15T17:04:00Z">
        <w:r w:rsidRPr="007D3B7A">
          <w:rPr>
            <w:rFonts w:ascii="Times New Roman" w:hAnsi="Times New Roman"/>
          </w:rPr>
          <w:delText xml:space="preserve">that </w:delText>
        </w:r>
      </w:del>
      <w:r w:rsidRPr="007D3B7A">
        <w:rPr>
          <w:rFonts w:ascii="Times New Roman" w:hAnsi="Times New Roman"/>
        </w:rPr>
        <w:t>microbial communities may respond to environmental inputs</w:t>
      </w:r>
      <w:ins w:id="67" w:author="Trinity Hamilton" w:date="2025-04-15T17:04:00Z">
        <w:r w:rsidRPr="007D3B7A">
          <w:rPr>
            <w:rFonts w:ascii="Times New Roman" w:hAnsi="Times New Roman"/>
          </w:rPr>
          <w:t xml:space="preserve"> but</w:t>
        </w:r>
      </w:ins>
      <w:del w:id="68" w:author="Trinity Hamilton" w:date="2025-04-15T17:04:00Z">
        <w:r w:rsidRPr="007D3B7A">
          <w:rPr>
            <w:rFonts w:ascii="Times New Roman" w:hAnsi="Times New Roman"/>
          </w:rPr>
          <w:delText>,</w:delText>
        </w:r>
      </w:del>
      <w:r w:rsidRPr="007D3B7A">
        <w:rPr>
          <w:rFonts w:ascii="Times New Roman" w:hAnsi="Times New Roman"/>
        </w:rPr>
        <w:t xml:space="preserve"> neither alpha-diversity metric correlated with </w:t>
      </w:r>
      <w:proofErr w:type="spellStart"/>
      <w:r w:rsidRPr="007D3B7A">
        <w:rPr>
          <w:rFonts w:ascii="Times New Roman" w:hAnsi="Times New Roman"/>
        </w:rPr>
        <w:t>f</w:t>
      </w:r>
      <w:r w:rsidRPr="007D3B7A">
        <w:rPr>
          <w:rFonts w:ascii="Times New Roman" w:hAnsi="Times New Roman"/>
          <w:vertAlign w:val="subscript"/>
        </w:rPr>
        <w:t>i</w:t>
      </w:r>
      <w:r w:rsidRPr="007D3B7A">
        <w:rPr>
          <w:rFonts w:ascii="Times New Roman" w:hAnsi="Times New Roman"/>
        </w:rPr>
        <w:t xml:space="preserve"> at</w:t>
      </w:r>
      <w:proofErr w:type="spellEnd"/>
      <w:r w:rsidRPr="007D3B7A">
        <w:rPr>
          <w:rFonts w:ascii="Times New Roman" w:hAnsi="Times New Roman"/>
        </w:rPr>
        <w:t xml:space="preserve"> MH or GNP, despite significantly higher f</w:t>
      </w:r>
      <w:r w:rsidRPr="007D3B7A">
        <w:rPr>
          <w:rFonts w:ascii="Times New Roman" w:hAnsi="Times New Roman"/>
          <w:vertAlign w:val="subscript"/>
        </w:rPr>
        <w:t>i</w:t>
      </w:r>
      <w:r w:rsidRPr="007D3B7A">
        <w:rPr>
          <w:rFonts w:ascii="Times New Roman" w:hAnsi="Times New Roman"/>
        </w:rPr>
        <w:t xml:space="preserve"> for springs and streams in the latter (t = 6.09, p = 2.7e-7, mean = 0.76 vs. 0.42) (</w:t>
      </w:r>
      <w:r w:rsidRPr="007D3B7A">
        <w:rPr>
          <w:rFonts w:ascii="Times New Roman" w:hAnsi="Times New Roman"/>
          <w:b/>
          <w:bCs/>
        </w:rPr>
        <w:t>Figure 4</w:t>
      </w:r>
      <w:r w:rsidRPr="007D3B7A">
        <w:rPr>
          <w:rFonts w:ascii="Times New Roman" w:hAnsi="Times New Roman"/>
        </w:rPr>
        <w:t>).</w:t>
      </w:r>
    </w:p>
    <w:p w14:paraId="1D7628AD" w14:textId="77777777" w:rsidR="00EE2469" w:rsidRPr="007D3B7A" w:rsidRDefault="00000000">
      <w:pPr>
        <w:pStyle w:val="Body"/>
        <w:spacing w:line="240" w:lineRule="auto"/>
        <w:rPr>
          <w:rFonts w:ascii="Times New Roman" w:eastAsia="Times New Roman" w:hAnsi="Times New Roman" w:cs="Times New Roman"/>
          <w:sz w:val="12"/>
          <w:szCs w:val="12"/>
        </w:rPr>
      </w:pPr>
      <w:r w:rsidRPr="007D3B7A">
        <w:rPr>
          <w:rFonts w:ascii="Times New Roman" w:eastAsia="Times New Roman" w:hAnsi="Times New Roman" w:cs="Times New Roman"/>
          <w:sz w:val="12"/>
          <w:szCs w:val="12"/>
        </w:rPr>
        <w:br/>
      </w:r>
      <w:commentRangeStart w:id="69"/>
    </w:p>
    <w:p w14:paraId="590347DE" w14:textId="77777777" w:rsidR="00EE2469" w:rsidRPr="007D3B7A" w:rsidRDefault="00000000">
      <w:pPr>
        <w:pStyle w:val="Body"/>
        <w:spacing w:line="240" w:lineRule="auto"/>
        <w:rPr>
          <w:rFonts w:ascii="Times New Roman" w:eastAsia="Times New Roman" w:hAnsi="Times New Roman" w:cs="Times New Roman"/>
        </w:rPr>
      </w:pPr>
      <w:r w:rsidRPr="007D3B7A">
        <w:rPr>
          <w:rFonts w:ascii="Times New Roman" w:hAnsi="Times New Roman"/>
        </w:rPr>
        <w:t>Aggregating biological</w:t>
      </w:r>
      <w:commentRangeEnd w:id="69"/>
      <w:r w:rsidRPr="007D3B7A">
        <w:commentReference w:id="69"/>
      </w:r>
      <w:r w:rsidRPr="007D3B7A">
        <w:rPr>
          <w:rFonts w:ascii="Times New Roman" w:hAnsi="Times New Roman"/>
        </w:rPr>
        <w:t xml:space="preserve"> replicates by site (averaging richness and Shannon’s diversity) produced similar results. While p-values (Richness </w:t>
      </w:r>
      <w:proofErr w:type="spellStart"/>
      <w:r w:rsidRPr="007D3B7A">
        <w:rPr>
          <w:rFonts w:ascii="Times New Roman" w:hAnsi="Times New Roman"/>
        </w:rPr>
        <w:t>Δp</w:t>
      </w:r>
      <w:proofErr w:type="spellEnd"/>
      <w:r w:rsidRPr="007D3B7A">
        <w:rPr>
          <w:rFonts w:ascii="Times New Roman" w:hAnsi="Times New Roman"/>
        </w:rPr>
        <w:t xml:space="preserve"> = -0.0004; Shannon </w:t>
      </w:r>
      <w:proofErr w:type="spellStart"/>
      <w:r w:rsidRPr="007D3B7A">
        <w:rPr>
          <w:rFonts w:ascii="Times New Roman" w:hAnsi="Times New Roman"/>
        </w:rPr>
        <w:t>Δp</w:t>
      </w:r>
      <w:proofErr w:type="spellEnd"/>
      <w:r w:rsidRPr="007D3B7A">
        <w:rPr>
          <w:rFonts w:ascii="Times New Roman" w:hAnsi="Times New Roman"/>
        </w:rPr>
        <w:t xml:space="preserve"> = -0.006), mean differences (Richness Δ = +131; Shannon Δ = +0.20), and standard deviations (e.g., for OTU richness, MH </w:t>
      </w:r>
      <w:proofErr w:type="spellStart"/>
      <w:r w:rsidRPr="007D3B7A">
        <w:rPr>
          <w:rFonts w:ascii="Times New Roman" w:hAnsi="Times New Roman"/>
        </w:rPr>
        <w:t>Δsd</w:t>
      </w:r>
      <w:proofErr w:type="spellEnd"/>
      <w:r w:rsidRPr="007D3B7A">
        <w:rPr>
          <w:rFonts w:ascii="Times New Roman" w:hAnsi="Times New Roman"/>
        </w:rPr>
        <w:t xml:space="preserve"> = -43; GNP </w:t>
      </w:r>
      <w:proofErr w:type="spellStart"/>
      <w:r w:rsidRPr="007D3B7A">
        <w:rPr>
          <w:rFonts w:ascii="Times New Roman" w:hAnsi="Times New Roman"/>
        </w:rPr>
        <w:t>Δsd</w:t>
      </w:r>
      <w:proofErr w:type="spellEnd"/>
      <w:r w:rsidRPr="007D3B7A">
        <w:rPr>
          <w:rFonts w:ascii="Times New Roman" w:hAnsi="Times New Roman"/>
        </w:rPr>
        <w:t xml:space="preserve"> = -53) changed slightly, conclusions were consistent. Consistency among replicates supports our decision to treat each as an independent sample, supporting a more accurate representation of spring and stream variability (</w:t>
      </w:r>
      <w:r w:rsidRPr="007D3B7A">
        <w:rPr>
          <w:rFonts w:ascii="Times New Roman" w:hAnsi="Times New Roman"/>
          <w:b/>
          <w:bCs/>
        </w:rPr>
        <w:t>Figures S5, S6</w:t>
      </w:r>
      <w:r w:rsidRPr="007D3B7A">
        <w:rPr>
          <w:rFonts w:ascii="Times New Roman" w:hAnsi="Times New Roman"/>
        </w:rPr>
        <w:t>).</w:t>
      </w:r>
    </w:p>
    <w:p w14:paraId="1CCDA103" w14:textId="77777777" w:rsidR="00EE2469" w:rsidRPr="007D3B7A" w:rsidRDefault="00EE2469">
      <w:pPr>
        <w:pStyle w:val="Body"/>
        <w:spacing w:line="240" w:lineRule="auto"/>
        <w:rPr>
          <w:rFonts w:ascii="Times New Roman" w:eastAsia="Times New Roman" w:hAnsi="Times New Roman" w:cs="Times New Roman"/>
          <w:sz w:val="12"/>
          <w:szCs w:val="12"/>
        </w:rPr>
      </w:pPr>
    </w:p>
    <w:p w14:paraId="17A6C297" w14:textId="77777777" w:rsidR="00EE2469" w:rsidRPr="007D3B7A" w:rsidRDefault="00000000">
      <w:pPr>
        <w:pStyle w:val="Body"/>
        <w:spacing w:line="240" w:lineRule="auto"/>
        <w:rPr>
          <w:rFonts w:ascii="Times New Roman" w:eastAsia="Times New Roman" w:hAnsi="Times New Roman" w:cs="Times New Roman"/>
          <w:shd w:val="clear" w:color="auto" w:fill="FFFFFF"/>
        </w:rPr>
      </w:pPr>
      <w:r w:rsidRPr="007D3B7A">
        <w:rPr>
          <w:rFonts w:ascii="Times New Roman" w:hAnsi="Times New Roman"/>
        </w:rPr>
        <w:t>We used a supervised machine learning framework to compare the influence of glacial meltwater sourcing (f</w:t>
      </w:r>
      <w:r w:rsidRPr="007D3B7A">
        <w:rPr>
          <w:rFonts w:ascii="Times New Roman" w:hAnsi="Times New Roman"/>
          <w:vertAlign w:val="subscript"/>
        </w:rPr>
        <w:t>i</w:t>
      </w:r>
      <w:r w:rsidRPr="007D3B7A">
        <w:rPr>
          <w:rFonts w:ascii="Times New Roman" w:hAnsi="Times New Roman"/>
        </w:rPr>
        <w:t xml:space="preserve">) and other physical and geochemical features on </w:t>
      </w:r>
      <w:ins w:id="70" w:author="Trinity Hamilton" w:date="2025-04-15T17:06:00Z">
        <w:r w:rsidRPr="007D3B7A">
          <w:rPr>
            <w:rFonts w:ascii="Times New Roman" w:hAnsi="Times New Roman"/>
          </w:rPr>
          <w:t xml:space="preserve">bacterial and </w:t>
        </w:r>
        <w:proofErr w:type="spellStart"/>
        <w:r w:rsidRPr="007D3B7A">
          <w:rPr>
            <w:rFonts w:ascii="Times New Roman" w:hAnsi="Times New Roman"/>
          </w:rPr>
          <w:t>arhaeal</w:t>
        </w:r>
        <w:proofErr w:type="spellEnd"/>
        <w:r w:rsidRPr="007D3B7A">
          <w:rPr>
            <w:rFonts w:ascii="Times New Roman" w:hAnsi="Times New Roman"/>
          </w:rPr>
          <w:t xml:space="preserve"> </w:t>
        </w:r>
      </w:ins>
      <w:del w:id="71" w:author="Trinity Hamilton" w:date="2025-04-15T17:06:00Z">
        <w:r w:rsidRPr="007D3B7A">
          <w:rPr>
            <w:rFonts w:ascii="Times New Roman" w:hAnsi="Times New Roman"/>
          </w:rPr>
          <w:delText xml:space="preserve">bacterial </w:delText>
        </w:r>
      </w:del>
      <w:r w:rsidRPr="007D3B7A">
        <w:rPr>
          <w:rFonts w:ascii="Times New Roman" w:hAnsi="Times New Roman"/>
        </w:rPr>
        <w:t xml:space="preserve">community structure. </w:t>
      </w:r>
      <w:r w:rsidRPr="007D3B7A">
        <w:rPr>
          <w:rFonts w:ascii="Times New Roman" w:hAnsi="Times New Roman"/>
          <w:shd w:val="clear" w:color="auto" w:fill="FFFFFF"/>
        </w:rPr>
        <w:t>Using an iterative pipeline developed by Sperlea et al. [2021], we found</w:t>
      </w:r>
      <w:r w:rsidRPr="007D3B7A">
        <w:rPr>
          <w:rFonts w:ascii="Times New Roman" w:hAnsi="Times New Roman"/>
        </w:rPr>
        <w:t xml:space="preserve"> that </w:t>
      </w:r>
      <w:del w:id="72" w:author="Trinity Hamilton" w:date="2025-04-15T17:06:00Z">
        <w:r w:rsidRPr="007D3B7A">
          <w:rPr>
            <w:rFonts w:ascii="Times New Roman" w:hAnsi="Times New Roman"/>
          </w:rPr>
          <w:delText>bacterial</w:delText>
        </w:r>
      </w:del>
      <w:ins w:id="73" w:author="Trinity Hamilton" w:date="2025-04-15T17:06:00Z">
        <w:r w:rsidRPr="007D3B7A">
          <w:rPr>
            <w:rFonts w:ascii="Times New Roman" w:hAnsi="Times New Roman"/>
          </w:rPr>
          <w:t>16S</w:t>
        </w:r>
      </w:ins>
      <w:r w:rsidRPr="007D3B7A">
        <w:rPr>
          <w:rFonts w:ascii="Times New Roman" w:hAnsi="Times New Roman"/>
        </w:rPr>
        <w:t xml:space="preserve"> communities were generally more predictive of environmental conditions in MH than in GNP (mean R</w:t>
      </w:r>
      <w:r w:rsidRPr="007D3B7A">
        <w:rPr>
          <w:rFonts w:ascii="Times New Roman" w:hAnsi="Times New Roman"/>
          <w:vertAlign w:val="superscript"/>
        </w:rPr>
        <w:t>2</w:t>
      </w:r>
      <w:r w:rsidRPr="007D3B7A">
        <w:rPr>
          <w:rFonts w:ascii="Times New Roman" w:hAnsi="Times New Roman"/>
        </w:rPr>
        <w:t xml:space="preserve"> = 0.53 vs. 0.17, t = -9.90, p = 2.8e-16) (</w:t>
      </w:r>
      <w:r w:rsidRPr="007D3B7A">
        <w:rPr>
          <w:rFonts w:ascii="Times New Roman" w:hAnsi="Times New Roman"/>
          <w:b/>
          <w:bCs/>
        </w:rPr>
        <w:t>Figure 5</w:t>
      </w:r>
      <w:r w:rsidRPr="007D3B7A">
        <w:rPr>
          <w:rFonts w:ascii="Times New Roman" w:hAnsi="Times New Roman"/>
        </w:rPr>
        <w:t xml:space="preserve">). Among the predictors tested, </w:t>
      </w:r>
      <w:ins w:id="74" w:author="Trinity Hamilton" w:date="2025-04-15T17:11:00Z">
        <w:r w:rsidRPr="007D3B7A">
          <w:rPr>
            <w:rFonts w:ascii="Times New Roman" w:hAnsi="Times New Roman"/>
          </w:rPr>
          <w:t>R</w:t>
        </w:r>
        <w:r w:rsidRPr="007D3B7A">
          <w:rPr>
            <w:rFonts w:ascii="Times New Roman" w:hAnsi="Times New Roman"/>
            <w:vertAlign w:val="superscript"/>
          </w:rPr>
          <w:t xml:space="preserve">2 </w:t>
        </w:r>
        <w:r w:rsidRPr="007D3B7A">
          <w:rPr>
            <w:rFonts w:ascii="Times New Roman" w:hAnsi="Times New Roman"/>
          </w:rPr>
          <w:t xml:space="preserve">values for </w:t>
        </w:r>
      </w:ins>
      <w:r w:rsidRPr="007D3B7A">
        <w:rPr>
          <w:rFonts w:ascii="Times New Roman" w:hAnsi="Times New Roman"/>
        </w:rPr>
        <w:t>elevation, ORP, pH, and f</w:t>
      </w:r>
      <w:r w:rsidRPr="007D3B7A">
        <w:rPr>
          <w:rFonts w:ascii="Times New Roman" w:hAnsi="Times New Roman"/>
          <w:vertAlign w:val="subscript"/>
        </w:rPr>
        <w:t>i</w:t>
      </w:r>
      <w:r w:rsidRPr="007D3B7A">
        <w:rPr>
          <w:rFonts w:ascii="Times New Roman" w:hAnsi="Times New Roman"/>
        </w:rPr>
        <w:t xml:space="preserve"> </w:t>
      </w:r>
      <w:del w:id="75" w:author="Trinity Hamilton" w:date="2025-04-15T17:11:00Z">
        <w:r w:rsidRPr="007D3B7A">
          <w:rPr>
            <w:rFonts w:ascii="Times New Roman" w:hAnsi="Times New Roman"/>
          </w:rPr>
          <w:delText>generated R</w:delText>
        </w:r>
        <w:r w:rsidRPr="007D3B7A">
          <w:rPr>
            <w:rFonts w:ascii="Times New Roman" w:hAnsi="Times New Roman"/>
            <w:vertAlign w:val="superscript"/>
          </w:rPr>
          <w:delText xml:space="preserve">2 </w:delText>
        </w:r>
        <w:r w:rsidRPr="007D3B7A">
          <w:rPr>
            <w:rFonts w:ascii="Times New Roman" w:hAnsi="Times New Roman"/>
          </w:rPr>
          <w:delText>values below</w:delText>
        </w:r>
      </w:del>
      <w:ins w:id="76" w:author="Trinity Hamilton" w:date="2025-04-15T17:11:00Z">
        <w:r w:rsidRPr="007D3B7A">
          <w:rPr>
            <w:rFonts w:ascii="Times New Roman" w:hAnsi="Times New Roman"/>
          </w:rPr>
          <w:t>were below</w:t>
        </w:r>
      </w:ins>
      <w:r w:rsidRPr="007D3B7A">
        <w:rPr>
          <w:rFonts w:ascii="Times New Roman" w:hAnsi="Times New Roman"/>
        </w:rPr>
        <w:t xml:space="preserve"> </w:t>
      </w:r>
      <w:commentRangeStart w:id="77"/>
      <w:r w:rsidRPr="007D3B7A">
        <w:rPr>
          <w:rFonts w:ascii="Times New Roman" w:hAnsi="Times New Roman"/>
        </w:rPr>
        <w:t>geographic</w:t>
      </w:r>
      <w:commentRangeEnd w:id="77"/>
      <w:r w:rsidRPr="007D3B7A">
        <w:commentReference w:id="77"/>
      </w:r>
      <w:r w:rsidRPr="007D3B7A">
        <w:rPr>
          <w:rFonts w:ascii="Times New Roman" w:hAnsi="Times New Roman"/>
        </w:rPr>
        <w:t xml:space="preserve"> averages, suggesting a negligible ecological impact (</w:t>
      </w:r>
      <w:r w:rsidRPr="007D3B7A">
        <w:rPr>
          <w:rFonts w:ascii="Times New Roman" w:hAnsi="Times New Roman"/>
          <w:b/>
          <w:bCs/>
        </w:rPr>
        <w:t>Figure 5</w:t>
      </w:r>
      <w:r w:rsidRPr="007D3B7A">
        <w:rPr>
          <w:rFonts w:ascii="Times New Roman" w:hAnsi="Times New Roman"/>
        </w:rPr>
        <w:t>). In contrast, the predictive power of bedrock constituents and redox conditions (Cl</w:t>
      </w:r>
      <w:r w:rsidRPr="007D3B7A">
        <w:rPr>
          <w:rFonts w:ascii="Arial Unicode MS" w:hAnsi="Arial Unicode MS"/>
        </w:rPr>
        <w:t>⁻</w:t>
      </w:r>
      <w:r w:rsidRPr="007D3B7A">
        <w:rPr>
          <w:rFonts w:ascii="Times New Roman" w:hAnsi="Times New Roman"/>
        </w:rPr>
        <w:t>, Na</w:t>
      </w:r>
      <w:r w:rsidRPr="007D3B7A">
        <w:rPr>
          <w:rFonts w:ascii="Arial Unicode MS" w:hAnsi="Arial Unicode MS"/>
        </w:rPr>
        <w:t>⁺</w:t>
      </w:r>
      <w:r w:rsidRPr="007D3B7A">
        <w:rPr>
          <w:rFonts w:ascii="Times New Roman" w:hAnsi="Times New Roman"/>
        </w:rPr>
        <w:t>, Sr²</w:t>
      </w:r>
      <w:r w:rsidRPr="007D3B7A">
        <w:rPr>
          <w:rFonts w:ascii="Arial Unicode MS" w:hAnsi="Arial Unicode MS"/>
        </w:rPr>
        <w:t>⁺</w:t>
      </w:r>
      <w:r w:rsidRPr="007D3B7A">
        <w:rPr>
          <w:rFonts w:ascii="Times New Roman" w:hAnsi="Times New Roman"/>
        </w:rPr>
        <w:t>, K</w:t>
      </w:r>
      <w:r w:rsidRPr="007D3B7A">
        <w:rPr>
          <w:rFonts w:ascii="Arial Unicode MS" w:hAnsi="Arial Unicode MS"/>
        </w:rPr>
        <w:t>⁺</w:t>
      </w:r>
      <w:r w:rsidRPr="007D3B7A">
        <w:rPr>
          <w:rFonts w:ascii="Times New Roman" w:hAnsi="Times New Roman"/>
        </w:rPr>
        <w:t>, SO</w:t>
      </w:r>
      <w:r w:rsidRPr="007D3B7A">
        <w:rPr>
          <w:rFonts w:ascii="Arial Unicode MS" w:hAnsi="Arial Unicode MS"/>
        </w:rPr>
        <w:t>₄</w:t>
      </w:r>
      <w:r w:rsidRPr="007D3B7A">
        <w:rPr>
          <w:rFonts w:ascii="Times New Roman" w:hAnsi="Times New Roman"/>
        </w:rPr>
        <w:t>²</w:t>
      </w:r>
      <w:r w:rsidRPr="007D3B7A">
        <w:rPr>
          <w:rFonts w:ascii="Arial Unicode MS" w:hAnsi="Arial Unicode MS"/>
        </w:rPr>
        <w:t>⁻</w:t>
      </w:r>
      <w:r w:rsidRPr="007D3B7A">
        <w:rPr>
          <w:rFonts w:ascii="Times New Roman" w:hAnsi="Times New Roman"/>
        </w:rPr>
        <w:t>, SiO</w:t>
      </w:r>
      <w:r w:rsidRPr="007D3B7A">
        <w:rPr>
          <w:rFonts w:ascii="Arial Unicode MS" w:hAnsi="Arial Unicode MS"/>
        </w:rPr>
        <w:t>₂</w:t>
      </w:r>
      <w:r w:rsidRPr="007D3B7A">
        <w:rPr>
          <w:rFonts w:ascii="Times New Roman" w:hAnsi="Times New Roman"/>
        </w:rPr>
        <w:t>, DO, and Mg²</w:t>
      </w:r>
      <w:r w:rsidRPr="007D3B7A">
        <w:rPr>
          <w:rFonts w:ascii="Arial Unicode MS" w:hAnsi="Arial Unicode MS"/>
        </w:rPr>
        <w:t>⁺</w:t>
      </w:r>
      <w:r w:rsidRPr="007D3B7A">
        <w:rPr>
          <w:rFonts w:ascii="Times New Roman" w:hAnsi="Times New Roman"/>
        </w:rPr>
        <w:t>) varied between systems, with R</w:t>
      </w:r>
      <w:r w:rsidRPr="007D3B7A">
        <w:rPr>
          <w:rFonts w:ascii="Times New Roman" w:hAnsi="Times New Roman"/>
          <w:vertAlign w:val="superscript"/>
        </w:rPr>
        <w:t>2</w:t>
      </w:r>
      <w:r w:rsidRPr="007D3B7A">
        <w:rPr>
          <w:rFonts w:ascii="Times New Roman" w:hAnsi="Times New Roman"/>
        </w:rPr>
        <w:t xml:space="preserve"> differences greater in MH than GNP (mean differences = +0.44 to 0.64).</w:t>
      </w:r>
      <w:r w:rsidRPr="007D3B7A">
        <w:rPr>
          <w:rFonts w:ascii="Times New Roman" w:hAnsi="Times New Roman"/>
          <w:shd w:val="clear" w:color="auto" w:fill="FFFFFF"/>
        </w:rPr>
        <w:t xml:space="preserve"> CaCO</w:t>
      </w:r>
      <w:r w:rsidRPr="007D3B7A">
        <w:rPr>
          <w:rFonts w:ascii="Times New Roman" w:hAnsi="Times New Roman"/>
          <w:shd w:val="clear" w:color="auto" w:fill="FFFFFF"/>
          <w:vertAlign w:val="subscript"/>
        </w:rPr>
        <w:t>3</w:t>
      </w:r>
      <w:r w:rsidRPr="007D3B7A">
        <w:rPr>
          <w:rFonts w:ascii="Times New Roman" w:hAnsi="Times New Roman"/>
          <w:shd w:val="clear" w:color="auto" w:fill="FFFFFF"/>
        </w:rPr>
        <w:t>, HCO</w:t>
      </w:r>
      <w:r w:rsidRPr="007D3B7A">
        <w:rPr>
          <w:rFonts w:ascii="Times New Roman" w:hAnsi="Times New Roman"/>
          <w:shd w:val="clear" w:color="auto" w:fill="FFFFFF"/>
          <w:vertAlign w:val="subscript"/>
        </w:rPr>
        <w:t>3</w:t>
      </w:r>
      <w:r w:rsidRPr="007D3B7A">
        <w:rPr>
          <w:rFonts w:ascii="Times New Roman" w:hAnsi="Times New Roman"/>
          <w:shd w:val="clear" w:color="auto" w:fill="FFFFFF"/>
          <w:vertAlign w:val="superscript"/>
        </w:rPr>
        <w:t>-</w:t>
      </w:r>
      <w:r w:rsidRPr="007D3B7A">
        <w:rPr>
          <w:rFonts w:ascii="Times New Roman" w:hAnsi="Times New Roman"/>
          <w:shd w:val="clear" w:color="auto" w:fill="FFFFFF"/>
        </w:rPr>
        <w:t>, Ca</w:t>
      </w:r>
      <w:r w:rsidRPr="007D3B7A">
        <w:rPr>
          <w:rFonts w:ascii="Times New Roman" w:hAnsi="Times New Roman"/>
          <w:shd w:val="clear" w:color="auto" w:fill="FFFFFF"/>
          <w:vertAlign w:val="superscript"/>
        </w:rPr>
        <w:t>2+</w:t>
      </w:r>
      <w:r w:rsidRPr="007D3B7A">
        <w:rPr>
          <w:rFonts w:ascii="Times New Roman" w:hAnsi="Times New Roman"/>
          <w:shd w:val="clear" w:color="auto" w:fill="FFFFFF"/>
        </w:rPr>
        <w:t xml:space="preserve">, SPC, temperature, and TDS were the strongest predictors of OTU abundance </w:t>
      </w:r>
      <w:r w:rsidRPr="007D3B7A">
        <w:rPr>
          <w:rFonts w:ascii="Times New Roman" w:hAnsi="Times New Roman"/>
        </w:rPr>
        <w:t>(R</w:t>
      </w:r>
      <w:r w:rsidRPr="007D3B7A">
        <w:rPr>
          <w:rFonts w:ascii="Times New Roman" w:hAnsi="Times New Roman"/>
          <w:vertAlign w:val="superscript"/>
        </w:rPr>
        <w:t>2</w:t>
      </w:r>
      <w:r w:rsidRPr="007D3B7A">
        <w:rPr>
          <w:rFonts w:ascii="Times New Roman" w:hAnsi="Times New Roman"/>
        </w:rPr>
        <w:t xml:space="preserve"> values exceeded both geographic means).</w:t>
      </w:r>
      <w:r w:rsidRPr="007D3B7A">
        <w:rPr>
          <w:rFonts w:ascii="Times New Roman" w:hAnsi="Times New Roman"/>
          <w:shd w:val="clear" w:color="auto" w:fill="FFFFFF"/>
        </w:rPr>
        <w:t xml:space="preserve"> </w:t>
      </w:r>
      <w:r w:rsidRPr="007D3B7A">
        <w:rPr>
          <w:rFonts w:ascii="Times New Roman" w:hAnsi="Times New Roman"/>
        </w:rPr>
        <w:t xml:space="preserve">Our findings show that rock–water interactions and subsurface flow conditions may shape alpine spring </w:t>
      </w:r>
      <w:del w:id="78" w:author="Trinity Hamilton" w:date="2025-04-15T17:13:00Z">
        <w:r w:rsidRPr="007D3B7A">
          <w:rPr>
            <w:rFonts w:ascii="Times New Roman" w:hAnsi="Times New Roman"/>
          </w:rPr>
          <w:delText>microbiomes</w:delText>
        </w:r>
      </w:del>
      <w:ins w:id="79" w:author="Trinity Hamilton" w:date="2025-04-15T17:13:00Z">
        <w:r w:rsidRPr="007D3B7A">
          <w:rPr>
            <w:rFonts w:ascii="Times New Roman" w:hAnsi="Times New Roman"/>
          </w:rPr>
          <w:t>bacterial and archaeal communities</w:t>
        </w:r>
      </w:ins>
      <w:r w:rsidRPr="007D3B7A">
        <w:rPr>
          <w:rFonts w:ascii="Times New Roman" w:hAnsi="Times New Roman"/>
        </w:rPr>
        <w:t xml:space="preserve"> </w:t>
      </w:r>
      <w:del w:id="80" w:author="Trinity Hamilton" w:date="2025-04-15T17:13:00Z">
        <w:r w:rsidRPr="007D3B7A">
          <w:rPr>
            <w:rFonts w:ascii="Times New Roman" w:hAnsi="Times New Roman"/>
          </w:rPr>
          <w:delText>and obscure</w:delText>
        </w:r>
      </w:del>
      <w:ins w:id="81" w:author="Trinity Hamilton" w:date="2025-04-15T17:14:00Z">
        <w:r w:rsidRPr="007D3B7A">
          <w:rPr>
            <w:rFonts w:ascii="Times New Roman" w:hAnsi="Times New Roman"/>
          </w:rPr>
          <w:t>to a greater extent than</w:t>
        </w:r>
      </w:ins>
      <w:r w:rsidRPr="007D3B7A">
        <w:rPr>
          <w:rFonts w:ascii="Times New Roman" w:hAnsi="Times New Roman"/>
        </w:rPr>
        <w:t xml:space="preserve"> glacial meltwater</w:t>
      </w:r>
      <w:del w:id="82" w:author="Trinity Hamilton" w:date="2025-04-15T17:14:00Z">
        <w:r w:rsidRPr="007D3B7A">
          <w:rPr>
            <w:rFonts w:ascii="Times New Roman" w:hAnsi="Times New Roman"/>
          </w:rPr>
          <w:delText xml:space="preserve"> signatures</w:delText>
        </w:r>
      </w:del>
      <w:r w:rsidRPr="007D3B7A">
        <w:rPr>
          <w:rFonts w:ascii="Times New Roman" w:hAnsi="Times New Roman"/>
        </w:rPr>
        <w:t>.</w:t>
      </w:r>
    </w:p>
    <w:p w14:paraId="227B4575" w14:textId="77777777" w:rsidR="00EE2469" w:rsidRPr="007D3B7A" w:rsidRDefault="00000000">
      <w:pPr>
        <w:pStyle w:val="Body"/>
        <w:spacing w:line="240" w:lineRule="auto"/>
        <w:rPr>
          <w:rFonts w:ascii="Times New Roman" w:eastAsia="Times New Roman" w:hAnsi="Times New Roman" w:cs="Times New Roman"/>
          <w:sz w:val="12"/>
          <w:szCs w:val="12"/>
          <w:shd w:val="clear" w:color="auto" w:fill="FFFFFF"/>
        </w:rPr>
      </w:pPr>
      <w:r w:rsidRPr="007D3B7A">
        <w:rPr>
          <w:rFonts w:ascii="Times New Roman" w:eastAsia="Times New Roman" w:hAnsi="Times New Roman" w:cs="Times New Roman"/>
          <w:sz w:val="12"/>
          <w:szCs w:val="12"/>
          <w:shd w:val="clear" w:color="auto" w:fill="FFFFFF"/>
        </w:rPr>
        <w:br/>
      </w:r>
      <w:commentRangeStart w:id="83"/>
    </w:p>
    <w:p w14:paraId="6E246973" w14:textId="77777777" w:rsidR="00EE2469" w:rsidRPr="007D3B7A" w:rsidRDefault="00000000">
      <w:pPr>
        <w:pStyle w:val="Body"/>
        <w:spacing w:line="240" w:lineRule="auto"/>
        <w:rPr>
          <w:rFonts w:ascii="Times New Roman" w:eastAsia="Times New Roman" w:hAnsi="Times New Roman" w:cs="Times New Roman"/>
          <w:b/>
          <w:bCs/>
        </w:rPr>
      </w:pPr>
      <w:r w:rsidRPr="007D3B7A">
        <w:rPr>
          <w:rFonts w:ascii="Times New Roman" w:hAnsi="Times New Roman"/>
          <w:b/>
          <w:bCs/>
        </w:rPr>
        <w:t xml:space="preserve">Bacterial </w:t>
      </w:r>
      <w:commentRangeEnd w:id="83"/>
      <w:r w:rsidRPr="007D3B7A">
        <w:commentReference w:id="83"/>
      </w:r>
      <w:r w:rsidRPr="007D3B7A">
        <w:rPr>
          <w:rFonts w:ascii="Times New Roman" w:hAnsi="Times New Roman"/>
          <w:b/>
          <w:bCs/>
        </w:rPr>
        <w:t>communities may diverge geographically and between adjacent sites in response to hydrological conditions and geochemical inputs</w:t>
      </w:r>
    </w:p>
    <w:p w14:paraId="23F47B67" w14:textId="77777777" w:rsidR="00EE2469" w:rsidRPr="007D3B7A" w:rsidRDefault="00EE2469">
      <w:pPr>
        <w:pStyle w:val="Body"/>
        <w:spacing w:line="240" w:lineRule="auto"/>
        <w:rPr>
          <w:rFonts w:ascii="Times New Roman" w:eastAsia="Times New Roman" w:hAnsi="Times New Roman" w:cs="Times New Roman"/>
          <w:sz w:val="12"/>
          <w:szCs w:val="12"/>
        </w:rPr>
      </w:pPr>
    </w:p>
    <w:p w14:paraId="752EE18D" w14:textId="77777777" w:rsidR="00EE2469" w:rsidRPr="007D3B7A" w:rsidRDefault="00000000">
      <w:pPr>
        <w:pStyle w:val="Body"/>
        <w:spacing w:line="240" w:lineRule="auto"/>
        <w:rPr>
          <w:rFonts w:ascii="Times New Roman" w:eastAsia="Times New Roman" w:hAnsi="Times New Roman" w:cs="Times New Roman"/>
          <w:shd w:val="clear" w:color="auto" w:fill="FFFFFF"/>
        </w:rPr>
      </w:pPr>
      <w:r w:rsidRPr="007D3B7A">
        <w:rPr>
          <w:rFonts w:ascii="Times New Roman" w:hAnsi="Times New Roman"/>
        </w:rPr>
        <w:t xml:space="preserve">To investigate differences in </w:t>
      </w:r>
      <w:commentRangeStart w:id="84"/>
      <w:r w:rsidRPr="007D3B7A">
        <w:rPr>
          <w:rFonts w:ascii="Times New Roman" w:hAnsi="Times New Roman"/>
        </w:rPr>
        <w:t>microbial</w:t>
      </w:r>
      <w:commentRangeEnd w:id="84"/>
      <w:r w:rsidRPr="007D3B7A">
        <w:commentReference w:id="84"/>
      </w:r>
      <w:r w:rsidRPr="007D3B7A">
        <w:rPr>
          <w:rFonts w:ascii="Times New Roman" w:hAnsi="Times New Roman"/>
        </w:rPr>
        <w:t xml:space="preserve"> community composition between spring sand streams (beta diversity), we performed a PCA on our variance-stabilized 16S rRNA dataset. Samples from MH and GNP formed distinct clusters (R</w:t>
      </w:r>
      <w:r w:rsidRPr="007D3B7A">
        <w:rPr>
          <w:rFonts w:ascii="Times New Roman" w:hAnsi="Times New Roman"/>
          <w:vertAlign w:val="superscript"/>
        </w:rPr>
        <w:t>2</w:t>
      </w:r>
      <w:r w:rsidRPr="007D3B7A">
        <w:rPr>
          <w:rFonts w:ascii="Times New Roman" w:hAnsi="Times New Roman"/>
        </w:rPr>
        <w:t xml:space="preserve"> = 0.089, F = 4.20, p = 0.001), suggesting that system-scale features influenced bacterial</w:t>
      </w:r>
      <w:ins w:id="85" w:author="Trinity Hamilton" w:date="2025-04-15T17:15:00Z">
        <w:r w:rsidRPr="007D3B7A">
          <w:rPr>
            <w:rFonts w:ascii="Times New Roman" w:hAnsi="Times New Roman"/>
          </w:rPr>
          <w:t xml:space="preserve"> and archaeal</w:t>
        </w:r>
      </w:ins>
      <w:r w:rsidRPr="007D3B7A">
        <w:rPr>
          <w:rFonts w:ascii="Times New Roman" w:hAnsi="Times New Roman"/>
        </w:rPr>
        <w:t xml:space="preserve"> community structure (</w:t>
      </w:r>
      <w:r w:rsidRPr="007D3B7A">
        <w:rPr>
          <w:rFonts w:ascii="Times New Roman" w:hAnsi="Times New Roman"/>
          <w:b/>
          <w:bCs/>
        </w:rPr>
        <w:t>Figure 6</w:t>
      </w:r>
      <w:r w:rsidRPr="007D3B7A">
        <w:rPr>
          <w:rFonts w:ascii="Times New Roman" w:hAnsi="Times New Roman"/>
        </w:rPr>
        <w:t xml:space="preserve">). </w:t>
      </w:r>
      <w:commentRangeStart w:id="86"/>
      <w:r w:rsidRPr="007D3B7A">
        <w:rPr>
          <w:rFonts w:ascii="Times New Roman" w:hAnsi="Times New Roman"/>
        </w:rPr>
        <w:t>Geographic</w:t>
      </w:r>
      <w:commentRangeEnd w:id="86"/>
      <w:r w:rsidRPr="007D3B7A">
        <w:commentReference w:id="86"/>
      </w:r>
      <w:r w:rsidRPr="007D3B7A">
        <w:rPr>
          <w:rFonts w:ascii="Times New Roman" w:hAnsi="Times New Roman"/>
        </w:rPr>
        <w:t xml:space="preserve"> clustering </w:t>
      </w:r>
      <w:commentRangeStart w:id="87"/>
      <w:r w:rsidRPr="007D3B7A">
        <w:rPr>
          <w:rFonts w:ascii="Times New Roman" w:hAnsi="Times New Roman"/>
        </w:rPr>
        <w:t>is expanded upon</w:t>
      </w:r>
      <w:commentRangeEnd w:id="87"/>
      <w:r w:rsidRPr="007D3B7A">
        <w:commentReference w:id="87"/>
      </w:r>
      <w:r w:rsidRPr="007D3B7A">
        <w:rPr>
          <w:rFonts w:ascii="Times New Roman" w:hAnsi="Times New Roman"/>
        </w:rPr>
        <w:t xml:space="preserve"> in our Ward’s (D2) dendrogram, which shows minimal overlap between </w:t>
      </w:r>
      <w:del w:id="88" w:author="Trinity Hamilton" w:date="2025-04-15T17:17:00Z">
        <w:r w:rsidRPr="007D3B7A">
          <w:rPr>
            <w:rFonts w:ascii="Times New Roman" w:hAnsi="Times New Roman"/>
          </w:rPr>
          <w:delText>mountain systems</w:delText>
        </w:r>
      </w:del>
      <w:ins w:id="89" w:author="Trinity Hamilton" w:date="2025-04-15T17:17:00Z">
        <w:r w:rsidRPr="007D3B7A">
          <w:rPr>
            <w:rFonts w:ascii="Times New Roman" w:hAnsi="Times New Roman"/>
          </w:rPr>
          <w:t>MH and GNP 16S communities</w:t>
        </w:r>
      </w:ins>
      <w:r w:rsidRPr="007D3B7A">
        <w:rPr>
          <w:rFonts w:ascii="Times New Roman" w:hAnsi="Times New Roman"/>
        </w:rPr>
        <w:t xml:space="preserve"> and </w:t>
      </w:r>
      <w:del w:id="90" w:author="Trinity Hamilton" w:date="2025-04-15T17:17:00Z">
        <w:r w:rsidRPr="007D3B7A">
          <w:rPr>
            <w:rFonts w:ascii="Times New Roman" w:hAnsi="Times New Roman"/>
          </w:rPr>
          <w:delText>presents</w:delText>
        </w:r>
      </w:del>
      <w:ins w:id="91" w:author="Trinity Hamilton" w:date="2025-04-15T17:17:00Z">
        <w:r w:rsidRPr="007D3B7A">
          <w:rPr>
            <w:rFonts w:ascii="Times New Roman" w:hAnsi="Times New Roman"/>
          </w:rPr>
          <w:t>indicates</w:t>
        </w:r>
      </w:ins>
      <w:r w:rsidRPr="007D3B7A">
        <w:rPr>
          <w:rFonts w:ascii="Times New Roman" w:hAnsi="Times New Roman"/>
        </w:rPr>
        <w:t xml:space="preserve"> </w:t>
      </w:r>
      <w:commentRangeStart w:id="92"/>
      <w:r w:rsidRPr="007D3B7A">
        <w:rPr>
          <w:rFonts w:ascii="Times New Roman" w:hAnsi="Times New Roman"/>
        </w:rPr>
        <w:t>Warm Springs</w:t>
      </w:r>
      <w:commentRangeEnd w:id="92"/>
      <w:r w:rsidRPr="007D3B7A">
        <w:commentReference w:id="92"/>
      </w:r>
      <w:r w:rsidRPr="007D3B7A">
        <w:rPr>
          <w:rFonts w:ascii="Times New Roman" w:hAnsi="Times New Roman"/>
        </w:rPr>
        <w:t xml:space="preserve"> as distinct MH outliers (</w:t>
      </w:r>
      <w:r w:rsidRPr="007D3B7A">
        <w:rPr>
          <w:rFonts w:ascii="Times New Roman" w:hAnsi="Times New Roman"/>
          <w:b/>
          <w:bCs/>
        </w:rPr>
        <w:t>Figure S7</w:t>
      </w:r>
      <w:r w:rsidRPr="007D3B7A">
        <w:rPr>
          <w:rFonts w:ascii="Times New Roman" w:hAnsi="Times New Roman"/>
        </w:rPr>
        <w:t xml:space="preserve">). </w:t>
      </w:r>
      <w:r w:rsidRPr="007D3B7A">
        <w:rPr>
          <w:rFonts w:ascii="Times New Roman" w:hAnsi="Times New Roman"/>
          <w:shd w:val="clear" w:color="auto" w:fill="FFFFFF"/>
        </w:rPr>
        <w:t xml:space="preserve">However, heterogeneity in within-group variation (F = 5.04, p = 0.04) means that these results should be interpreted with caution as they may reflect an uneven sample distribution. Additionally, PC1 and PC2 explained 26.2% of the total </w:t>
      </w:r>
      <w:r w:rsidRPr="007D3B7A">
        <w:rPr>
          <w:rFonts w:ascii="Times New Roman" w:hAnsi="Times New Roman"/>
          <w:shd w:val="clear" w:color="auto" w:fill="FFFFFF"/>
        </w:rPr>
        <w:lastRenderedPageBreak/>
        <w:t xml:space="preserve">variance, highlighting the influence of unmodeled environmental or spatial factors on beta diversity. </w:t>
      </w:r>
      <w:commentRangeStart w:id="93"/>
      <w:r w:rsidRPr="007D3B7A">
        <w:rPr>
          <w:rFonts w:ascii="Times New Roman" w:hAnsi="Times New Roman"/>
          <w:shd w:val="clear" w:color="auto" w:fill="FFFFFF"/>
        </w:rPr>
        <w:t xml:space="preserve">Replicates showed </w:t>
      </w:r>
      <w:commentRangeEnd w:id="93"/>
      <w:r w:rsidRPr="007D3B7A">
        <w:commentReference w:id="93"/>
      </w:r>
      <w:r w:rsidRPr="007D3B7A">
        <w:rPr>
          <w:rFonts w:ascii="Times New Roman" w:hAnsi="Times New Roman"/>
          <w:shd w:val="clear" w:color="auto" w:fill="FFFFFF"/>
        </w:rPr>
        <w:t>considerable variability (Bray-Curtis dissimilarity = 0.38 – 0.84, justifying their use as independent data points (</w:t>
      </w:r>
      <w:r w:rsidRPr="007D3B7A">
        <w:rPr>
          <w:rFonts w:ascii="Times New Roman" w:hAnsi="Times New Roman"/>
          <w:b/>
          <w:bCs/>
          <w:shd w:val="clear" w:color="auto" w:fill="FFFFFF"/>
        </w:rPr>
        <w:t>Figure S8</w:t>
      </w:r>
      <w:r w:rsidRPr="007D3B7A">
        <w:rPr>
          <w:rFonts w:ascii="Times New Roman" w:hAnsi="Times New Roman"/>
          <w:shd w:val="clear" w:color="auto" w:fill="FFFFFF"/>
        </w:rPr>
        <w:t xml:space="preserve">; </w:t>
      </w:r>
      <w:r w:rsidRPr="007D3B7A">
        <w:rPr>
          <w:rFonts w:ascii="Times New Roman" w:hAnsi="Times New Roman"/>
          <w:b/>
          <w:bCs/>
          <w:shd w:val="clear" w:color="auto" w:fill="FFFFFF"/>
        </w:rPr>
        <w:t>Table S1</w:t>
      </w:r>
      <w:r w:rsidRPr="007D3B7A">
        <w:rPr>
          <w:rFonts w:ascii="Times New Roman" w:hAnsi="Times New Roman"/>
          <w:shd w:val="clear" w:color="auto" w:fill="FFFFFF"/>
        </w:rPr>
        <w:t>).</w:t>
      </w:r>
    </w:p>
    <w:p w14:paraId="35ECC78F" w14:textId="77777777" w:rsidR="00EE2469" w:rsidRPr="007D3B7A" w:rsidRDefault="00EE2469">
      <w:pPr>
        <w:pStyle w:val="Body"/>
        <w:spacing w:line="240" w:lineRule="auto"/>
        <w:rPr>
          <w:rFonts w:ascii="Times New Roman" w:eastAsia="Times New Roman" w:hAnsi="Times New Roman" w:cs="Times New Roman"/>
          <w:sz w:val="12"/>
          <w:szCs w:val="12"/>
          <w:shd w:val="clear" w:color="auto" w:fill="FFFFFF"/>
        </w:rPr>
      </w:pPr>
    </w:p>
    <w:p w14:paraId="57B07C75" w14:textId="77777777" w:rsidR="00EE2469" w:rsidRPr="007D3B7A" w:rsidRDefault="00000000">
      <w:pPr>
        <w:pStyle w:val="Body"/>
        <w:spacing w:line="240" w:lineRule="auto"/>
        <w:rPr>
          <w:rFonts w:ascii="Times New Roman" w:eastAsia="Times New Roman" w:hAnsi="Times New Roman" w:cs="Times New Roman"/>
          <w:shd w:val="clear" w:color="auto" w:fill="FFFFFF"/>
        </w:rPr>
      </w:pPr>
      <w:r w:rsidRPr="007D3B7A">
        <w:rPr>
          <w:rFonts w:ascii="Times New Roman" w:hAnsi="Times New Roman"/>
          <w:shd w:val="clear" w:color="auto" w:fill="FFFFFF"/>
        </w:rPr>
        <w:t xml:space="preserve">To explore potential drivers of community composition, we added environmental variables significantly correlated with PC1 and PC2 (p &lt; 0.05) to our PCA plot </w:t>
      </w:r>
      <w:r w:rsidRPr="007D3B7A">
        <w:rPr>
          <w:rFonts w:ascii="Times New Roman" w:hAnsi="Times New Roman"/>
        </w:rPr>
        <w:t>(</w:t>
      </w:r>
      <w:r w:rsidRPr="007D3B7A">
        <w:rPr>
          <w:rFonts w:ascii="Times New Roman" w:hAnsi="Times New Roman"/>
          <w:b/>
          <w:bCs/>
        </w:rPr>
        <w:t>Figure 6</w:t>
      </w:r>
      <w:r w:rsidRPr="007D3B7A">
        <w:rPr>
          <w:rFonts w:ascii="Times New Roman" w:hAnsi="Times New Roman"/>
        </w:rPr>
        <w:t>)</w:t>
      </w:r>
      <w:r w:rsidRPr="007D3B7A">
        <w:rPr>
          <w:rFonts w:ascii="Times New Roman" w:hAnsi="Times New Roman"/>
          <w:shd w:val="clear" w:color="auto" w:fill="FFFFFF"/>
        </w:rPr>
        <w:t>. Several geochemical variables – SiO</w:t>
      </w:r>
      <w:r w:rsidRPr="007D3B7A">
        <w:rPr>
          <w:rFonts w:ascii="Arial Unicode MS" w:hAnsi="Arial Unicode MS"/>
          <w:shd w:val="clear" w:color="auto" w:fill="FFFFFF"/>
        </w:rPr>
        <w:t>₂</w:t>
      </w:r>
      <w:r w:rsidRPr="007D3B7A">
        <w:rPr>
          <w:rFonts w:ascii="Times New Roman" w:hAnsi="Times New Roman"/>
          <w:shd w:val="clear" w:color="auto" w:fill="FFFFFF"/>
        </w:rPr>
        <w:t xml:space="preserve">, Cl, K, Na, and Sr – were highly collinear (Pearson’s r &gt; 0.9; </w:t>
      </w:r>
      <w:r w:rsidRPr="007D3B7A">
        <w:rPr>
          <w:rFonts w:ascii="Times New Roman" w:hAnsi="Times New Roman"/>
          <w:b/>
          <w:bCs/>
          <w:shd w:val="clear" w:color="auto" w:fill="FFFFFF"/>
        </w:rPr>
        <w:t>Figure S9</w:t>
      </w:r>
      <w:r w:rsidRPr="007D3B7A">
        <w:rPr>
          <w:rFonts w:ascii="Times New Roman" w:hAnsi="Times New Roman"/>
          <w:shd w:val="clear" w:color="auto" w:fill="FFFFFF"/>
        </w:rPr>
        <w:t xml:space="preserve">) and positively associated with Warm Springs, distinguishing these geothermally active sites </w:t>
      </w:r>
      <w:del w:id="94" w:author="Trinity Hamilton" w:date="2025-04-15T17:20:00Z">
        <w:r w:rsidRPr="007D3B7A">
          <w:rPr>
            <w:rFonts w:ascii="Times New Roman" w:hAnsi="Times New Roman"/>
            <w:shd w:val="clear" w:color="auto" w:fill="FFFFFF"/>
          </w:rPr>
          <w:delText>from others</w:delText>
        </w:r>
      </w:del>
      <w:ins w:id="95" w:author="Trinity Hamilton" w:date="2025-04-15T17:20:00Z">
        <w:r w:rsidRPr="007D3B7A">
          <w:rPr>
            <w:rFonts w:ascii="Times New Roman" w:hAnsi="Times New Roman"/>
            <w:shd w:val="clear" w:color="auto" w:fill="FFFFFF"/>
          </w:rPr>
          <w:t>from the rest of the samples</w:t>
        </w:r>
      </w:ins>
      <w:r w:rsidRPr="007D3B7A">
        <w:rPr>
          <w:rFonts w:ascii="Times New Roman" w:hAnsi="Times New Roman"/>
          <w:shd w:val="clear" w:color="auto" w:fill="FFFFFF"/>
        </w:rPr>
        <w:t>. DO and SO</w:t>
      </w:r>
      <w:r w:rsidRPr="007D3B7A">
        <w:rPr>
          <w:rFonts w:ascii="Times New Roman" w:hAnsi="Times New Roman"/>
          <w:shd w:val="clear" w:color="auto" w:fill="FFFFFF"/>
          <w:vertAlign w:val="subscript"/>
        </w:rPr>
        <w:t>4</w:t>
      </w:r>
      <w:r w:rsidRPr="007D3B7A">
        <w:rPr>
          <w:rFonts w:ascii="Times New Roman" w:hAnsi="Times New Roman"/>
          <w:shd w:val="clear" w:color="auto" w:fill="FFFFFF"/>
        </w:rPr>
        <w:t xml:space="preserve"> vectors showed an inverse relationship and better explained local-scale variation. While higher f</w:t>
      </w:r>
      <w:r w:rsidRPr="007D3B7A">
        <w:rPr>
          <w:rFonts w:ascii="Times New Roman" w:hAnsi="Times New Roman"/>
          <w:shd w:val="clear" w:color="auto" w:fill="FFFFFF"/>
          <w:vertAlign w:val="subscript"/>
        </w:rPr>
        <w:t>i</w:t>
      </w:r>
      <w:r w:rsidRPr="007D3B7A">
        <w:rPr>
          <w:rFonts w:ascii="Times New Roman" w:hAnsi="Times New Roman"/>
          <w:shd w:val="clear" w:color="auto" w:fill="FFFFFF"/>
        </w:rPr>
        <w:t xml:space="preserve"> values distanced GNP bacterial communities from MH, this separation likely reflects </w:t>
      </w:r>
      <w:commentRangeStart w:id="96"/>
      <w:r w:rsidRPr="007D3B7A">
        <w:rPr>
          <w:rFonts w:ascii="Times New Roman" w:hAnsi="Times New Roman"/>
          <w:shd w:val="clear" w:color="auto" w:fill="FFFFFF"/>
        </w:rPr>
        <w:t>broad geographic differences</w:t>
      </w:r>
      <w:commentRangeEnd w:id="96"/>
      <w:r w:rsidRPr="007D3B7A">
        <w:commentReference w:id="96"/>
      </w:r>
      <w:r w:rsidRPr="007D3B7A">
        <w:rPr>
          <w:rFonts w:ascii="Times New Roman" w:hAnsi="Times New Roman"/>
          <w:shd w:val="clear" w:color="auto" w:fill="FFFFFF"/>
        </w:rPr>
        <w:t xml:space="preserve"> rather than a glacial sourcing signal given how disparate f</w:t>
      </w:r>
      <w:r w:rsidRPr="007D3B7A">
        <w:rPr>
          <w:rFonts w:ascii="Times New Roman" w:hAnsi="Times New Roman"/>
          <w:shd w:val="clear" w:color="auto" w:fill="FFFFFF"/>
          <w:vertAlign w:val="subscript"/>
        </w:rPr>
        <w:t>i</w:t>
      </w:r>
      <w:r w:rsidRPr="007D3B7A">
        <w:rPr>
          <w:rFonts w:ascii="Times New Roman" w:hAnsi="Times New Roman"/>
          <w:shd w:val="clear" w:color="auto" w:fill="FFFFFF"/>
        </w:rPr>
        <w:t xml:space="preserve"> values are between MH (0.04-.86) and GNP (0.5-0.99). This analysis suggests that environmental conditions driven by subsurface hydrology and geochemistry (e.g., solute availability) </w:t>
      </w:r>
      <w:del w:id="97" w:author="Trinity Hamilton" w:date="2025-04-15T17:21:00Z">
        <w:r w:rsidRPr="007D3B7A">
          <w:rPr>
            <w:rFonts w:ascii="Times New Roman" w:hAnsi="Times New Roman"/>
            <w:shd w:val="clear" w:color="auto" w:fill="FFFFFF"/>
          </w:rPr>
          <w:delText>may play a formative role in</w:delText>
        </w:r>
      </w:del>
      <w:ins w:id="98" w:author="Trinity Hamilton" w:date="2025-04-15T17:21:00Z">
        <w:r w:rsidRPr="007D3B7A">
          <w:rPr>
            <w:rFonts w:ascii="Times New Roman" w:hAnsi="Times New Roman"/>
            <w:shd w:val="clear" w:color="auto" w:fill="FFFFFF"/>
          </w:rPr>
          <w:t>impact</w:t>
        </w:r>
      </w:ins>
      <w:r w:rsidRPr="007D3B7A">
        <w:rPr>
          <w:rFonts w:ascii="Times New Roman" w:hAnsi="Times New Roman"/>
          <w:shd w:val="clear" w:color="auto" w:fill="FFFFFF"/>
        </w:rPr>
        <w:t xml:space="preserve"> community </w:t>
      </w:r>
      <w:del w:id="99" w:author="Trinity Hamilton" w:date="2025-04-15T17:21:00Z">
        <w:r w:rsidRPr="007D3B7A">
          <w:rPr>
            <w:rFonts w:ascii="Times New Roman" w:hAnsi="Times New Roman"/>
            <w:shd w:val="clear" w:color="auto" w:fill="FFFFFF"/>
          </w:rPr>
          <w:delText>composition</w:delText>
        </w:r>
      </w:del>
      <w:ins w:id="100" w:author="Trinity Hamilton" w:date="2025-04-15T17:21:00Z">
        <w:r w:rsidRPr="007D3B7A">
          <w:rPr>
            <w:rFonts w:ascii="Times New Roman" w:hAnsi="Times New Roman"/>
            <w:shd w:val="clear" w:color="auto" w:fill="FFFFFF"/>
          </w:rPr>
          <w:t>structure</w:t>
        </w:r>
      </w:ins>
      <w:r w:rsidRPr="007D3B7A">
        <w:rPr>
          <w:rFonts w:ascii="Times New Roman" w:hAnsi="Times New Roman"/>
          <w:shd w:val="clear" w:color="auto" w:fill="FFFFFF"/>
        </w:rPr>
        <w:t>.</w:t>
      </w:r>
    </w:p>
    <w:p w14:paraId="2495AC0F" w14:textId="77777777" w:rsidR="00EE2469" w:rsidRPr="007D3B7A" w:rsidRDefault="00000000">
      <w:pPr>
        <w:pStyle w:val="Body"/>
        <w:spacing w:line="240" w:lineRule="auto"/>
        <w:rPr>
          <w:rFonts w:ascii="Times New Roman" w:eastAsia="Times New Roman" w:hAnsi="Times New Roman" w:cs="Times New Roman"/>
          <w:sz w:val="12"/>
          <w:szCs w:val="12"/>
          <w:shd w:val="clear" w:color="auto" w:fill="FFFFFF"/>
        </w:rPr>
      </w:pPr>
      <w:r w:rsidRPr="007D3B7A">
        <w:rPr>
          <w:rFonts w:ascii="Times New Roman" w:eastAsia="Times New Roman" w:hAnsi="Times New Roman" w:cs="Times New Roman"/>
          <w:sz w:val="12"/>
          <w:szCs w:val="12"/>
          <w:shd w:val="clear" w:color="auto" w:fill="FFFFFF"/>
        </w:rPr>
        <w:br/>
      </w:r>
      <w:commentRangeStart w:id="101"/>
    </w:p>
    <w:p w14:paraId="1CF68D20" w14:textId="77777777" w:rsidR="00EE2469" w:rsidRPr="007D3B7A" w:rsidRDefault="00000000">
      <w:pPr>
        <w:pStyle w:val="Body"/>
        <w:spacing w:line="240" w:lineRule="auto"/>
        <w:rPr>
          <w:rFonts w:ascii="Times New Roman" w:eastAsia="Times New Roman" w:hAnsi="Times New Roman" w:cs="Times New Roman"/>
          <w:shd w:val="clear" w:color="auto" w:fill="FFFFFF"/>
        </w:rPr>
      </w:pPr>
      <w:r w:rsidRPr="007D3B7A">
        <w:rPr>
          <w:rFonts w:ascii="Times New Roman" w:hAnsi="Times New Roman"/>
          <w:shd w:val="clear" w:color="auto" w:fill="FFFFFF"/>
        </w:rPr>
        <w:t xml:space="preserve">Springs and streams can </w:t>
      </w:r>
      <w:ins w:id="102" w:author="Trinity Hamilton" w:date="2025-04-15T17:21:00Z">
        <w:r w:rsidRPr="007D3B7A">
          <w:rPr>
            <w:rFonts w:ascii="Times New Roman" w:hAnsi="Times New Roman"/>
            <w:shd w:val="clear" w:color="auto" w:fill="FFFFFF"/>
          </w:rPr>
          <w:t>also</w:t>
        </w:r>
      </w:ins>
      <w:commentRangeEnd w:id="101"/>
      <w:r w:rsidRPr="007D3B7A">
        <w:commentReference w:id="101"/>
      </w:r>
      <w:ins w:id="103" w:author="Trinity Hamilton" w:date="2025-04-15T17:21:00Z">
        <w:r w:rsidRPr="007D3B7A">
          <w:rPr>
            <w:rFonts w:ascii="Times New Roman" w:hAnsi="Times New Roman"/>
            <w:shd w:val="clear" w:color="auto" w:fill="FFFFFF"/>
          </w:rPr>
          <w:t xml:space="preserve"> </w:t>
        </w:r>
      </w:ins>
      <w:r w:rsidRPr="007D3B7A">
        <w:rPr>
          <w:rFonts w:ascii="Times New Roman" w:hAnsi="Times New Roman"/>
          <w:shd w:val="clear" w:color="auto" w:fill="FFFFFF"/>
        </w:rPr>
        <w:t xml:space="preserve">be grouped into local regions (e.g., the Palmer region situated in southwest MH). At MH, these regions form distinct </w:t>
      </w:r>
      <w:commentRangeStart w:id="104"/>
      <w:r w:rsidRPr="007D3B7A">
        <w:rPr>
          <w:rFonts w:ascii="Times New Roman" w:hAnsi="Times New Roman"/>
          <w:shd w:val="clear" w:color="auto" w:fill="FFFFFF"/>
        </w:rPr>
        <w:t>bacterial</w:t>
      </w:r>
      <w:commentRangeEnd w:id="104"/>
      <w:r w:rsidRPr="007D3B7A">
        <w:commentReference w:id="104"/>
      </w:r>
      <w:r w:rsidRPr="007D3B7A">
        <w:rPr>
          <w:rFonts w:ascii="Times New Roman" w:hAnsi="Times New Roman"/>
          <w:shd w:val="clear" w:color="auto" w:fill="FFFFFF"/>
        </w:rPr>
        <w:t xml:space="preserve"> communities (R</w:t>
      </w:r>
      <w:r w:rsidRPr="007D3B7A">
        <w:rPr>
          <w:rFonts w:ascii="Times New Roman" w:hAnsi="Times New Roman"/>
          <w:shd w:val="clear" w:color="auto" w:fill="FFFFFF"/>
          <w:vertAlign w:val="superscript"/>
        </w:rPr>
        <w:t>2</w:t>
      </w:r>
      <w:r w:rsidRPr="007D3B7A">
        <w:rPr>
          <w:rFonts w:ascii="Times New Roman" w:hAnsi="Times New Roman"/>
          <w:shd w:val="clear" w:color="auto" w:fill="FFFFFF"/>
        </w:rPr>
        <w:t xml:space="preserve"> = 0.29, F = 1.70, p = 0.001), where Warm Spring communities may diverge in responses to greater solute concentrations (e.g., SO</w:t>
      </w:r>
      <w:r w:rsidRPr="007D3B7A">
        <w:rPr>
          <w:rFonts w:ascii="Times New Roman" w:hAnsi="Times New Roman"/>
          <w:shd w:val="clear" w:color="auto" w:fill="FFFFFF"/>
          <w:vertAlign w:val="subscript"/>
        </w:rPr>
        <w:t>4</w:t>
      </w:r>
      <w:r w:rsidRPr="007D3B7A">
        <w:rPr>
          <w:rFonts w:ascii="Times New Roman" w:hAnsi="Times New Roman"/>
          <w:shd w:val="clear" w:color="auto" w:fill="FFFFFF"/>
        </w:rPr>
        <w:t>, SiO</w:t>
      </w:r>
      <w:r w:rsidRPr="007D3B7A">
        <w:rPr>
          <w:rFonts w:ascii="Times New Roman" w:hAnsi="Times New Roman"/>
          <w:shd w:val="clear" w:color="auto" w:fill="FFFFFF"/>
          <w:vertAlign w:val="subscript"/>
        </w:rPr>
        <w:t>2</w:t>
      </w:r>
      <w:r w:rsidRPr="007D3B7A">
        <w:rPr>
          <w:rFonts w:ascii="Times New Roman" w:hAnsi="Times New Roman"/>
          <w:shd w:val="clear" w:color="auto" w:fill="FFFFFF"/>
        </w:rPr>
        <w:t>, Na, and Sr), higher temperatures, decreased DO, and elevated f</w:t>
      </w:r>
      <w:r w:rsidRPr="007D3B7A">
        <w:rPr>
          <w:rFonts w:ascii="Times New Roman" w:hAnsi="Times New Roman"/>
          <w:shd w:val="clear" w:color="auto" w:fill="FFFFFF"/>
          <w:vertAlign w:val="subscript"/>
        </w:rPr>
        <w:t>i</w:t>
      </w:r>
      <w:r w:rsidRPr="007D3B7A">
        <w:rPr>
          <w:rFonts w:ascii="Times New Roman" w:hAnsi="Times New Roman"/>
          <w:shd w:val="clear" w:color="auto" w:fill="FFFFFF"/>
        </w:rPr>
        <w:t xml:space="preserve"> (p &lt; 0.5) (</w:t>
      </w:r>
      <w:r w:rsidRPr="007D3B7A">
        <w:rPr>
          <w:rFonts w:ascii="Times New Roman" w:hAnsi="Times New Roman"/>
          <w:b/>
          <w:bCs/>
        </w:rPr>
        <w:t>Figure S10a</w:t>
      </w:r>
      <w:r w:rsidRPr="007D3B7A">
        <w:rPr>
          <w:rFonts w:ascii="Times New Roman" w:hAnsi="Times New Roman"/>
          <w:shd w:val="clear" w:color="auto" w:fill="FFFFFF"/>
        </w:rPr>
        <w:t>). When removing Warm Springs outliers, the distance between community compositions is significantly explained by Sr</w:t>
      </w:r>
      <w:r w:rsidRPr="007D3B7A">
        <w:rPr>
          <w:rFonts w:ascii="Times New Roman" w:hAnsi="Times New Roman"/>
          <w:shd w:val="clear" w:color="auto" w:fill="FFFFFF"/>
          <w:vertAlign w:val="superscript"/>
        </w:rPr>
        <w:t>2+</w:t>
      </w:r>
      <w:r w:rsidRPr="007D3B7A">
        <w:rPr>
          <w:rFonts w:ascii="Times New Roman" w:hAnsi="Times New Roman"/>
          <w:shd w:val="clear" w:color="auto" w:fill="FFFFFF"/>
        </w:rPr>
        <w:t>, HCO</w:t>
      </w:r>
      <w:r w:rsidRPr="007D3B7A">
        <w:rPr>
          <w:rFonts w:ascii="Times New Roman" w:hAnsi="Times New Roman"/>
          <w:shd w:val="clear" w:color="auto" w:fill="FFFFFF"/>
          <w:vertAlign w:val="subscript"/>
        </w:rPr>
        <w:t>3</w:t>
      </w:r>
      <w:r w:rsidRPr="007D3B7A">
        <w:rPr>
          <w:rFonts w:ascii="Times New Roman" w:hAnsi="Times New Roman"/>
          <w:shd w:val="clear" w:color="auto" w:fill="FFFFFF"/>
          <w:vertAlign w:val="superscript"/>
        </w:rPr>
        <w:t>-</w:t>
      </w:r>
      <w:r w:rsidRPr="007D3B7A">
        <w:rPr>
          <w:rFonts w:ascii="Times New Roman" w:hAnsi="Times New Roman"/>
          <w:shd w:val="clear" w:color="auto" w:fill="FFFFFF"/>
        </w:rPr>
        <w:t>, and CaCO</w:t>
      </w:r>
      <w:r w:rsidRPr="007D3B7A">
        <w:rPr>
          <w:rFonts w:ascii="Times New Roman" w:hAnsi="Times New Roman"/>
          <w:shd w:val="clear" w:color="auto" w:fill="FFFFFF"/>
          <w:vertAlign w:val="subscript"/>
        </w:rPr>
        <w:t>3</w:t>
      </w:r>
      <w:r w:rsidRPr="007D3B7A">
        <w:rPr>
          <w:rFonts w:ascii="Times New Roman" w:hAnsi="Times New Roman"/>
          <w:shd w:val="clear" w:color="auto" w:fill="FFFFFF"/>
        </w:rPr>
        <w:t xml:space="preserve"> (</w:t>
      </w:r>
      <w:r w:rsidRPr="007D3B7A">
        <w:rPr>
          <w:rFonts w:ascii="Times New Roman" w:hAnsi="Times New Roman"/>
          <w:b/>
          <w:bCs/>
        </w:rPr>
        <w:t>Figure S10b</w:t>
      </w:r>
      <w:r w:rsidRPr="007D3B7A">
        <w:rPr>
          <w:rFonts w:ascii="Times New Roman" w:hAnsi="Times New Roman"/>
          <w:shd w:val="clear" w:color="auto" w:fill="FFFFFF"/>
        </w:rPr>
        <w:t>). Nevertheless, heterogeneity in within-group dispersion (p &lt; 0.001) suggests that these regional clusters are unreliable. Therefore, bacterial communities may respond to distinct subsurface conditions unique to each spring or stream, even in the same region. Notably, GNP communities did not cluster by region and showed no significant correlations with physicochemical variables (</w:t>
      </w:r>
      <w:r w:rsidRPr="007D3B7A">
        <w:rPr>
          <w:rFonts w:ascii="Times New Roman" w:hAnsi="Times New Roman"/>
          <w:b/>
          <w:bCs/>
        </w:rPr>
        <w:t>Figure S11</w:t>
      </w:r>
      <w:r w:rsidRPr="007D3B7A">
        <w:rPr>
          <w:rFonts w:ascii="Times New Roman" w:hAnsi="Times New Roman"/>
          <w:shd w:val="clear" w:color="auto" w:fill="FFFFFF"/>
        </w:rPr>
        <w:t>).</w:t>
      </w:r>
    </w:p>
    <w:p w14:paraId="281FCFF2" w14:textId="77777777" w:rsidR="00EE2469" w:rsidRPr="007D3B7A" w:rsidRDefault="00EE2469">
      <w:pPr>
        <w:pStyle w:val="Body"/>
        <w:spacing w:line="240" w:lineRule="auto"/>
        <w:rPr>
          <w:rFonts w:ascii="Times New Roman" w:eastAsia="Times New Roman" w:hAnsi="Times New Roman" w:cs="Times New Roman"/>
          <w:sz w:val="12"/>
          <w:szCs w:val="12"/>
          <w:shd w:val="clear" w:color="auto" w:fill="FFFFFF"/>
        </w:rPr>
      </w:pPr>
    </w:p>
    <w:p w14:paraId="677942F7" w14:textId="77777777" w:rsidR="00EE2469" w:rsidRPr="007D3B7A" w:rsidRDefault="00000000">
      <w:pPr>
        <w:pStyle w:val="Body"/>
        <w:spacing w:line="240" w:lineRule="auto"/>
        <w:rPr>
          <w:rFonts w:ascii="Times New Roman" w:eastAsia="Times New Roman" w:hAnsi="Times New Roman" w:cs="Times New Roman"/>
          <w:b/>
          <w:bCs/>
        </w:rPr>
      </w:pPr>
      <w:r w:rsidRPr="007D3B7A">
        <w:rPr>
          <w:rFonts w:ascii="Times New Roman" w:hAnsi="Times New Roman"/>
          <w:b/>
          <w:bCs/>
        </w:rPr>
        <w:t>Microbial community composition suggests that glacial recharge is best modeled as a continuous variable reflecting various subsurface inputs and environmental filtering</w:t>
      </w:r>
    </w:p>
    <w:p w14:paraId="320AE595" w14:textId="77777777" w:rsidR="00EE2469" w:rsidRPr="007D3B7A" w:rsidRDefault="00EE2469">
      <w:pPr>
        <w:pStyle w:val="Body"/>
        <w:spacing w:line="240" w:lineRule="auto"/>
        <w:rPr>
          <w:rFonts w:ascii="Times New Roman" w:eastAsia="Times New Roman" w:hAnsi="Times New Roman" w:cs="Times New Roman"/>
          <w:b/>
          <w:bCs/>
          <w:sz w:val="12"/>
          <w:szCs w:val="12"/>
        </w:rPr>
      </w:pPr>
    </w:p>
    <w:p w14:paraId="67165586" w14:textId="77777777" w:rsidR="00EE2469" w:rsidRPr="007D3B7A" w:rsidRDefault="00000000">
      <w:pPr>
        <w:pStyle w:val="Body"/>
        <w:shd w:val="clear" w:color="auto" w:fill="FFFFFF"/>
        <w:spacing w:line="240" w:lineRule="auto"/>
        <w:rPr>
          <w:rFonts w:ascii="Times New Roman" w:eastAsia="Times New Roman" w:hAnsi="Times New Roman" w:cs="Times New Roman"/>
        </w:rPr>
      </w:pPr>
      <w:r w:rsidRPr="007D3B7A">
        <w:rPr>
          <w:rFonts w:ascii="Times New Roman" w:hAnsi="Times New Roman"/>
          <w:color w:val="202020"/>
          <w:u w:color="202020"/>
        </w:rPr>
        <w:t xml:space="preserve">We recovered 63 </w:t>
      </w:r>
      <w:commentRangeStart w:id="105"/>
      <w:r w:rsidRPr="007D3B7A">
        <w:rPr>
          <w:rFonts w:ascii="Times New Roman" w:hAnsi="Times New Roman"/>
          <w:color w:val="202020"/>
          <w:u w:color="202020"/>
        </w:rPr>
        <w:t>unique phyla</w:t>
      </w:r>
      <w:commentRangeEnd w:id="105"/>
      <w:r w:rsidRPr="007D3B7A">
        <w:commentReference w:id="105"/>
      </w:r>
      <w:r w:rsidRPr="007D3B7A">
        <w:rPr>
          <w:rFonts w:ascii="Times New Roman" w:hAnsi="Times New Roman"/>
          <w:color w:val="202020"/>
          <w:u w:color="202020"/>
        </w:rPr>
        <w:t xml:space="preserve"> from 45 springs and streams. Ten phyla were responsible for 90% of the total relative abundance. In all samples, Proteobacteria or Bacteroidota were the most abundant taxa, comprising 17–78% and 6–53% of each sampled community, respectively (</w:t>
      </w:r>
      <w:r w:rsidRPr="007D3B7A">
        <w:rPr>
          <w:rFonts w:ascii="Times New Roman" w:hAnsi="Times New Roman"/>
          <w:b/>
          <w:bCs/>
          <w:color w:val="202020"/>
          <w:u w:color="202020"/>
        </w:rPr>
        <w:t>Figure S12</w:t>
      </w:r>
      <w:r w:rsidRPr="007D3B7A">
        <w:rPr>
          <w:rFonts w:ascii="Times New Roman" w:hAnsi="Times New Roman"/>
          <w:color w:val="202020"/>
          <w:u w:color="202020"/>
        </w:rPr>
        <w:t>). These phyla were followed by Verrucomicrobiota, Acidobacteriota, Planctomycetota, Actinobacteriota, and Cyanobacteria (</w:t>
      </w:r>
      <w:r w:rsidRPr="007D3B7A">
        <w:rPr>
          <w:rFonts w:ascii="Times New Roman" w:hAnsi="Times New Roman"/>
          <w:b/>
          <w:bCs/>
          <w:color w:val="202020"/>
          <w:u w:color="202020"/>
        </w:rPr>
        <w:t>Figure S13</w:t>
      </w:r>
      <w:r w:rsidRPr="007D3B7A">
        <w:rPr>
          <w:rFonts w:ascii="Times New Roman" w:hAnsi="Times New Roman"/>
          <w:color w:val="202020"/>
          <w:u w:color="202020"/>
        </w:rPr>
        <w:t>). At a Class level, Bacteroidia were the most common, followed by Gammaproteobacteria and Alphaproteobacteria</w:t>
      </w:r>
      <w:r w:rsidRPr="007D3B7A">
        <w:rPr>
          <w:rFonts w:ascii="Times New Roman" w:hAnsi="Times New Roman"/>
          <w:b/>
          <w:bCs/>
          <w:color w:val="202020"/>
          <w:u w:color="202020"/>
        </w:rPr>
        <w:t xml:space="preserve"> </w:t>
      </w:r>
      <w:r w:rsidRPr="007D3B7A">
        <w:rPr>
          <w:rFonts w:ascii="Times New Roman" w:hAnsi="Times New Roman"/>
          <w:color w:val="202020"/>
          <w:u w:color="202020"/>
        </w:rPr>
        <w:t>(</w:t>
      </w:r>
      <w:r w:rsidRPr="007D3B7A">
        <w:rPr>
          <w:rFonts w:ascii="Times New Roman" w:hAnsi="Times New Roman"/>
          <w:b/>
          <w:bCs/>
          <w:color w:val="202020"/>
          <w:u w:color="202020"/>
        </w:rPr>
        <w:t>Table S2, Figure 7</w:t>
      </w:r>
      <w:r w:rsidRPr="007D3B7A">
        <w:rPr>
          <w:rFonts w:ascii="Times New Roman" w:hAnsi="Times New Roman"/>
          <w:color w:val="202020"/>
          <w:u w:color="202020"/>
        </w:rPr>
        <w:t xml:space="preserve">). </w:t>
      </w:r>
      <w:ins w:id="106" w:author="Trinity Hamilton" w:date="2025-04-15T17:32:00Z">
        <w:r w:rsidRPr="007D3B7A">
          <w:rPr>
            <w:rFonts w:ascii="Times New Roman" w:hAnsi="Times New Roman"/>
            <w:color w:val="202020"/>
            <w:u w:color="202020"/>
          </w:rPr>
          <w:t>Some s</w:t>
        </w:r>
      </w:ins>
      <w:del w:id="107" w:author="Trinity Hamilton" w:date="2025-04-15T17:32:00Z">
        <w:r w:rsidRPr="007D3B7A">
          <w:rPr>
            <w:rFonts w:ascii="Times New Roman" w:hAnsi="Times New Roman"/>
            <w:color w:val="202020"/>
            <w:u w:color="202020"/>
          </w:rPr>
          <w:delText>S</w:delText>
        </w:r>
      </w:del>
      <w:r w:rsidRPr="007D3B7A">
        <w:rPr>
          <w:rFonts w:ascii="Times New Roman" w:hAnsi="Times New Roman"/>
          <w:color w:val="202020"/>
          <w:u w:color="202020"/>
        </w:rPr>
        <w:t xml:space="preserve">amples, particularly </w:t>
      </w:r>
      <w:ins w:id="108" w:author="Trinity Hamilton" w:date="2025-04-15T17:32:00Z">
        <w:r w:rsidRPr="007D3B7A">
          <w:rPr>
            <w:rFonts w:ascii="Times New Roman" w:hAnsi="Times New Roman"/>
            <w:color w:val="202020"/>
            <w:u w:color="202020"/>
          </w:rPr>
          <w:t>the w</w:t>
        </w:r>
      </w:ins>
      <w:del w:id="109" w:author="Trinity Hamilton" w:date="2025-04-15T17:32:00Z">
        <w:r w:rsidRPr="007D3B7A">
          <w:rPr>
            <w:rFonts w:ascii="Times New Roman" w:hAnsi="Times New Roman"/>
            <w:color w:val="202020"/>
            <w:u w:color="202020"/>
          </w:rPr>
          <w:delText>W</w:delText>
        </w:r>
      </w:del>
      <w:r w:rsidRPr="007D3B7A">
        <w:rPr>
          <w:rFonts w:ascii="Times New Roman" w:hAnsi="Times New Roman"/>
          <w:color w:val="202020"/>
          <w:u w:color="202020"/>
        </w:rPr>
        <w:t xml:space="preserve">arm </w:t>
      </w:r>
      <w:ins w:id="110" w:author="Trinity Hamilton" w:date="2025-04-15T17:32:00Z">
        <w:r w:rsidRPr="007D3B7A">
          <w:rPr>
            <w:rFonts w:ascii="Times New Roman" w:hAnsi="Times New Roman"/>
            <w:color w:val="202020"/>
            <w:u w:color="202020"/>
          </w:rPr>
          <w:t>s</w:t>
        </w:r>
      </w:ins>
      <w:del w:id="111" w:author="Trinity Hamilton" w:date="2025-04-15T17:32:00Z">
        <w:r w:rsidRPr="007D3B7A">
          <w:rPr>
            <w:rFonts w:ascii="Times New Roman" w:hAnsi="Times New Roman"/>
            <w:color w:val="202020"/>
            <w:u w:color="202020"/>
          </w:rPr>
          <w:delText>S</w:delText>
        </w:r>
      </w:del>
      <w:r w:rsidRPr="007D3B7A">
        <w:rPr>
          <w:rFonts w:ascii="Times New Roman" w:hAnsi="Times New Roman"/>
          <w:color w:val="202020"/>
          <w:u w:color="202020"/>
        </w:rPr>
        <w:t>prings</w:t>
      </w:r>
      <w:ins w:id="112" w:author="Trinity Hamilton" w:date="2025-04-15T17:32:00Z">
        <w:r w:rsidRPr="007D3B7A">
          <w:rPr>
            <w:rFonts w:ascii="Times New Roman" w:hAnsi="Times New Roman"/>
            <w:color w:val="202020"/>
            <w:u w:color="202020"/>
          </w:rPr>
          <w:t xml:space="preserve"> on MH</w:t>
        </w:r>
      </w:ins>
      <w:r w:rsidRPr="007D3B7A">
        <w:rPr>
          <w:rFonts w:ascii="Times New Roman" w:hAnsi="Times New Roman"/>
          <w:color w:val="202020"/>
          <w:u w:color="202020"/>
        </w:rPr>
        <w:t xml:space="preserve">, contain distinct Classes that could reflect </w:t>
      </w:r>
      <w:commentRangeStart w:id="113"/>
      <w:r w:rsidRPr="007D3B7A">
        <w:rPr>
          <w:rFonts w:ascii="Times New Roman" w:hAnsi="Times New Roman"/>
          <w:color w:val="202020"/>
          <w:u w:color="202020"/>
        </w:rPr>
        <w:t>local stressors</w:t>
      </w:r>
      <w:commentRangeEnd w:id="113"/>
      <w:r w:rsidRPr="007D3B7A">
        <w:commentReference w:id="113"/>
      </w:r>
      <w:r w:rsidRPr="007D3B7A">
        <w:rPr>
          <w:rFonts w:ascii="Times New Roman" w:hAnsi="Times New Roman"/>
          <w:color w:val="202020"/>
          <w:u w:color="202020"/>
        </w:rPr>
        <w:t xml:space="preserve"> or mixed inputs. For example, Nanoarchaeia are predominantly found in </w:t>
      </w:r>
      <w:ins w:id="114" w:author="Trinity Hamilton" w:date="2025-04-15T17:33:00Z">
        <w:r w:rsidRPr="007D3B7A">
          <w:rPr>
            <w:rFonts w:ascii="Times New Roman" w:hAnsi="Times New Roman"/>
            <w:color w:val="202020"/>
            <w:u w:color="202020"/>
          </w:rPr>
          <w:t>the w</w:t>
        </w:r>
      </w:ins>
      <w:del w:id="115" w:author="Trinity Hamilton" w:date="2025-04-15T17:33:00Z">
        <w:r w:rsidRPr="007D3B7A">
          <w:rPr>
            <w:rFonts w:ascii="Times New Roman" w:hAnsi="Times New Roman"/>
            <w:color w:val="202020"/>
            <w:u w:color="202020"/>
          </w:rPr>
          <w:delText>W</w:delText>
        </w:r>
      </w:del>
      <w:r w:rsidRPr="007D3B7A">
        <w:rPr>
          <w:rFonts w:ascii="Times New Roman" w:hAnsi="Times New Roman"/>
          <w:color w:val="202020"/>
          <w:u w:color="202020"/>
        </w:rPr>
        <w:t xml:space="preserve">arm </w:t>
      </w:r>
      <w:ins w:id="116" w:author="Trinity Hamilton" w:date="2025-04-15T17:33:00Z">
        <w:r w:rsidRPr="007D3B7A">
          <w:rPr>
            <w:rFonts w:ascii="Times New Roman" w:hAnsi="Times New Roman"/>
            <w:color w:val="202020"/>
            <w:u w:color="202020"/>
          </w:rPr>
          <w:t>s</w:t>
        </w:r>
      </w:ins>
      <w:del w:id="117" w:author="Trinity Hamilton" w:date="2025-04-15T17:33:00Z">
        <w:r w:rsidRPr="007D3B7A">
          <w:rPr>
            <w:rFonts w:ascii="Times New Roman" w:hAnsi="Times New Roman"/>
            <w:color w:val="202020"/>
            <w:u w:color="202020"/>
          </w:rPr>
          <w:delText>S</w:delText>
        </w:r>
      </w:del>
      <w:r w:rsidRPr="007D3B7A">
        <w:rPr>
          <w:rFonts w:ascii="Times New Roman" w:hAnsi="Times New Roman"/>
          <w:color w:val="202020"/>
          <w:u w:color="202020"/>
        </w:rPr>
        <w:t xml:space="preserve">prings, and Cyanobacteria, prevalent in </w:t>
      </w:r>
      <w:ins w:id="118" w:author="Trinity Hamilton" w:date="2025-04-15T17:33:00Z">
        <w:r w:rsidRPr="007D3B7A">
          <w:rPr>
            <w:rFonts w:ascii="Times New Roman" w:hAnsi="Times New Roman"/>
            <w:color w:val="202020"/>
            <w:u w:color="202020"/>
          </w:rPr>
          <w:t xml:space="preserve">samples categorized as </w:t>
        </w:r>
      </w:ins>
      <w:r w:rsidRPr="007D3B7A">
        <w:rPr>
          <w:rFonts w:ascii="Times New Roman" w:hAnsi="Times New Roman"/>
          <w:color w:val="202020"/>
          <w:u w:color="202020"/>
        </w:rPr>
        <w:t>Glacier Melt</w:t>
      </w:r>
      <w:del w:id="119" w:author="Trinity Hamilton" w:date="2025-04-15T17:33:00Z">
        <w:r w:rsidRPr="007D3B7A">
          <w:rPr>
            <w:rFonts w:ascii="Times New Roman" w:hAnsi="Times New Roman"/>
            <w:color w:val="202020"/>
            <w:u w:color="202020"/>
          </w:rPr>
          <w:delText xml:space="preserve"> samples</w:delText>
        </w:r>
      </w:del>
      <w:r w:rsidRPr="007D3B7A">
        <w:rPr>
          <w:rFonts w:ascii="Times New Roman" w:hAnsi="Times New Roman"/>
          <w:color w:val="202020"/>
          <w:u w:color="202020"/>
        </w:rPr>
        <w:t>,</w:t>
      </w:r>
      <w:commentRangeStart w:id="120"/>
      <w:commentRangeStart w:id="121"/>
      <w:r w:rsidRPr="007D3B7A">
        <w:rPr>
          <w:rFonts w:ascii="Times New Roman" w:hAnsi="Times New Roman"/>
          <w:color w:val="202020"/>
          <w:u w:color="202020"/>
        </w:rPr>
        <w:t xml:space="preserve"> are shared between glacially and non-glacially recharged communities</w:t>
      </w:r>
      <w:commentRangeEnd w:id="120"/>
      <w:r w:rsidRPr="007D3B7A">
        <w:commentReference w:id="120"/>
      </w:r>
      <w:commentRangeEnd w:id="121"/>
      <w:r w:rsidRPr="007D3B7A">
        <w:commentReference w:id="121"/>
      </w:r>
      <w:r w:rsidRPr="007D3B7A">
        <w:rPr>
          <w:rFonts w:ascii="Times New Roman" w:hAnsi="Times New Roman"/>
          <w:color w:val="202020"/>
          <w:u w:color="202020"/>
        </w:rPr>
        <w:t xml:space="preserve"> (</w:t>
      </w:r>
      <w:r w:rsidRPr="007D3B7A">
        <w:rPr>
          <w:rFonts w:ascii="Times New Roman" w:hAnsi="Times New Roman"/>
          <w:b/>
          <w:bCs/>
          <w:color w:val="202020"/>
          <w:u w:color="202020"/>
        </w:rPr>
        <w:t>Figure 7, Figure S14</w:t>
      </w:r>
      <w:r w:rsidRPr="007D3B7A">
        <w:rPr>
          <w:rFonts w:ascii="Times New Roman" w:hAnsi="Times New Roman"/>
          <w:color w:val="202020"/>
          <w:u w:color="202020"/>
        </w:rPr>
        <w:t xml:space="preserve">). </w:t>
      </w:r>
      <w:r w:rsidRPr="007D3B7A">
        <w:rPr>
          <w:rFonts w:ascii="Times New Roman" w:hAnsi="Times New Roman"/>
        </w:rPr>
        <w:t xml:space="preserve">By Order, Burkholderiales, Chitinophagales, Sphingomonadales, and Flavobacteriales were the </w:t>
      </w:r>
      <w:commentRangeStart w:id="122"/>
      <w:r w:rsidRPr="007D3B7A">
        <w:rPr>
          <w:rFonts w:ascii="Times New Roman" w:hAnsi="Times New Roman"/>
        </w:rPr>
        <w:t xml:space="preserve">most abundant </w:t>
      </w:r>
      <w:commentRangeEnd w:id="122"/>
      <w:r w:rsidRPr="007D3B7A">
        <w:commentReference w:id="122"/>
      </w:r>
      <w:r w:rsidRPr="007D3B7A">
        <w:rPr>
          <w:rFonts w:ascii="Times New Roman" w:hAnsi="Times New Roman"/>
        </w:rPr>
        <w:t>(</w:t>
      </w:r>
      <w:r w:rsidRPr="007D3B7A">
        <w:rPr>
          <w:rFonts w:ascii="Times New Roman" w:hAnsi="Times New Roman"/>
          <w:b/>
          <w:bCs/>
        </w:rPr>
        <w:t>T</w:t>
      </w:r>
      <w:r w:rsidRPr="007D3B7A">
        <w:rPr>
          <w:rFonts w:ascii="Times New Roman" w:hAnsi="Times New Roman"/>
          <w:b/>
          <w:bCs/>
          <w:color w:val="202020"/>
          <w:u w:color="202020"/>
        </w:rPr>
        <w:t>able S2</w:t>
      </w:r>
      <w:r w:rsidRPr="007D3B7A">
        <w:rPr>
          <w:rFonts w:ascii="Times New Roman" w:hAnsi="Times New Roman"/>
        </w:rPr>
        <w:t xml:space="preserve">). </w:t>
      </w:r>
      <w:r w:rsidRPr="007D3B7A">
        <w:rPr>
          <w:rFonts w:ascii="Times New Roman" w:hAnsi="Times New Roman"/>
          <w:i/>
          <w:iCs/>
        </w:rPr>
        <w:t>Flavobacterium</w:t>
      </w:r>
      <w:r w:rsidRPr="007D3B7A">
        <w:rPr>
          <w:rFonts w:ascii="Times New Roman" w:hAnsi="Times New Roman"/>
        </w:rPr>
        <w:t xml:space="preserve"> were ubiquitous, </w:t>
      </w:r>
      <w:commentRangeStart w:id="123"/>
      <w:r w:rsidRPr="007D3B7A">
        <w:rPr>
          <w:rFonts w:ascii="Times New Roman" w:hAnsi="Times New Roman"/>
        </w:rPr>
        <w:t>overshadowing</w:t>
      </w:r>
      <w:commentRangeEnd w:id="123"/>
      <w:r w:rsidRPr="007D3B7A">
        <w:commentReference w:id="123"/>
      </w:r>
      <w:r w:rsidRPr="007D3B7A">
        <w:rPr>
          <w:rFonts w:ascii="Times New Roman" w:hAnsi="Times New Roman"/>
        </w:rPr>
        <w:t xml:space="preserve"> other high-abundance genera: </w:t>
      </w:r>
      <w:r w:rsidRPr="007D3B7A">
        <w:rPr>
          <w:rFonts w:ascii="Times New Roman" w:hAnsi="Times New Roman"/>
          <w:i/>
          <w:iCs/>
        </w:rPr>
        <w:t>Rhizorapis</w:t>
      </w:r>
      <w:r w:rsidRPr="007D3B7A">
        <w:rPr>
          <w:rFonts w:ascii="Times New Roman" w:hAnsi="Times New Roman"/>
        </w:rPr>
        <w:t xml:space="preserve">, </w:t>
      </w:r>
      <w:r w:rsidRPr="007D3B7A">
        <w:rPr>
          <w:rFonts w:ascii="Times New Roman" w:hAnsi="Times New Roman"/>
          <w:i/>
          <w:iCs/>
        </w:rPr>
        <w:t>Ferruginibacter</w:t>
      </w:r>
      <w:r w:rsidRPr="007D3B7A">
        <w:rPr>
          <w:rFonts w:ascii="Times New Roman" w:hAnsi="Times New Roman"/>
        </w:rPr>
        <w:t xml:space="preserve">, and </w:t>
      </w:r>
      <w:r w:rsidRPr="007D3B7A">
        <w:rPr>
          <w:rFonts w:ascii="Times New Roman" w:hAnsi="Times New Roman"/>
          <w:i/>
          <w:iCs/>
        </w:rPr>
        <w:t>Polaromonas</w:t>
      </w:r>
      <w:r w:rsidRPr="007D3B7A">
        <w:rPr>
          <w:rFonts w:ascii="Times New Roman" w:hAnsi="Times New Roman"/>
        </w:rPr>
        <w:t>. Across tax</w:t>
      </w:r>
      <w:ins w:id="124" w:author="Trinity Hamilton" w:date="2025-04-15T17:36:00Z">
        <w:r w:rsidRPr="007D3B7A">
          <w:rPr>
            <w:rFonts w:ascii="Times New Roman" w:hAnsi="Times New Roman"/>
          </w:rPr>
          <w:t>a</w:t>
        </w:r>
      </w:ins>
      <w:r w:rsidRPr="007D3B7A">
        <w:rPr>
          <w:rFonts w:ascii="Times New Roman" w:hAnsi="Times New Roman"/>
        </w:rPr>
        <w:t>, abundance did not noticeably differ between precipitation- and glacier-sourced (f</w:t>
      </w:r>
      <w:r w:rsidRPr="007D3B7A">
        <w:rPr>
          <w:rFonts w:ascii="Times New Roman" w:hAnsi="Times New Roman"/>
          <w:vertAlign w:val="subscript"/>
        </w:rPr>
        <w:t>i</w:t>
      </w:r>
      <w:r w:rsidRPr="007D3B7A">
        <w:rPr>
          <w:rFonts w:ascii="Times New Roman" w:hAnsi="Times New Roman"/>
        </w:rPr>
        <w:t xml:space="preserve"> &gt; 0.60) sites (e.g., </w:t>
      </w:r>
      <w:r w:rsidRPr="007D3B7A">
        <w:rPr>
          <w:rFonts w:ascii="Times New Roman" w:hAnsi="Times New Roman"/>
          <w:b/>
          <w:bCs/>
        </w:rPr>
        <w:t>Figure S15</w:t>
      </w:r>
      <w:r w:rsidRPr="007D3B7A">
        <w:rPr>
          <w:rFonts w:ascii="Times New Roman" w:hAnsi="Times New Roman"/>
        </w:rPr>
        <w:t xml:space="preserve">). </w:t>
      </w:r>
      <w:commentRangeStart w:id="125"/>
      <w:r w:rsidRPr="007D3B7A">
        <w:rPr>
          <w:rFonts w:ascii="Times New Roman" w:hAnsi="Times New Roman"/>
        </w:rPr>
        <w:t>However, LEfSe analysis suggests that certain bacterial Classes (Anaerolineae and Bacteroidia) and an Order (Chitinophagales) help drive differences in microbial assembly at MH under different recharge regimes (LDA scores &gt; 2.5; p &lt; 0.01) (</w:t>
      </w:r>
      <w:r w:rsidRPr="007D3B7A">
        <w:rPr>
          <w:rFonts w:ascii="Times New Roman" w:hAnsi="Times New Roman"/>
          <w:b/>
          <w:bCs/>
        </w:rPr>
        <w:t>Figure S16</w:t>
      </w:r>
      <w:r w:rsidRPr="007D3B7A">
        <w:rPr>
          <w:rFonts w:ascii="Times New Roman" w:hAnsi="Times New Roman"/>
        </w:rPr>
        <w:t xml:space="preserve">). Geographically, GNP sites were enriched in Flavobacteriales. LEfSe did not yield indicator taxa for aspect, quadrant, and regional distinctions within glacier systems. </w:t>
      </w:r>
      <w:commentRangeEnd w:id="125"/>
      <w:r w:rsidRPr="007D3B7A">
        <w:commentReference w:id="125"/>
      </w:r>
      <w:r w:rsidRPr="007D3B7A">
        <w:rPr>
          <w:rFonts w:ascii="Times New Roman" w:hAnsi="Times New Roman"/>
        </w:rPr>
        <w:t>Overall, structural comparisons suggest that glacier meltwater recharge may be best described as a continuous variable, where inputs can vary between springs and streams, and environmental filtering may shape microbial communities in subsurface flow paths.</w:t>
      </w:r>
    </w:p>
    <w:p w14:paraId="31BCA3DE" w14:textId="77777777" w:rsidR="00EE2469" w:rsidRPr="007D3B7A" w:rsidRDefault="00EE2469">
      <w:pPr>
        <w:pStyle w:val="Body"/>
        <w:shd w:val="clear" w:color="auto" w:fill="FFFFFF"/>
        <w:spacing w:line="240" w:lineRule="auto"/>
        <w:rPr>
          <w:rFonts w:ascii="Times New Roman" w:eastAsia="Times New Roman" w:hAnsi="Times New Roman" w:cs="Times New Roman"/>
          <w:sz w:val="12"/>
          <w:szCs w:val="12"/>
        </w:rPr>
      </w:pPr>
    </w:p>
    <w:p w14:paraId="2CE74FF2" w14:textId="77777777" w:rsidR="00EE2469" w:rsidRPr="007D3B7A" w:rsidRDefault="00000000">
      <w:pPr>
        <w:pStyle w:val="NormalWeb"/>
        <w:shd w:val="clear" w:color="auto" w:fill="FFFFFF"/>
        <w:spacing w:before="0" w:after="0"/>
        <w:rPr>
          <w:sz w:val="22"/>
          <w:szCs w:val="22"/>
        </w:rPr>
      </w:pPr>
      <w:r w:rsidRPr="007D3B7A">
        <w:rPr>
          <w:sz w:val="22"/>
          <w:szCs w:val="22"/>
        </w:rPr>
        <w:t xml:space="preserve">Despite overlapping microbial community composition, bioindicators of meltwater recharge (MBR) and geographic location may persist in our non-rarefied alpha diversity dataset. Precipitation- (11,267 OTUs) and glacier meltwater-sourced (11,941 OTUs) samples contained 38.9% and 42.3% exclusive taxa, </w:t>
      </w:r>
      <w:r w:rsidRPr="007D3B7A">
        <w:rPr>
          <w:sz w:val="22"/>
          <w:szCs w:val="22"/>
        </w:rPr>
        <w:lastRenderedPageBreak/>
        <w:t>respectively (</w:t>
      </w:r>
      <w:r w:rsidRPr="007D3B7A">
        <w:rPr>
          <w:b/>
          <w:bCs/>
          <w:sz w:val="22"/>
          <w:szCs w:val="22"/>
        </w:rPr>
        <w:t>Figure S17a</w:t>
      </w:r>
      <w:r w:rsidRPr="007D3B7A">
        <w:rPr>
          <w:sz w:val="22"/>
          <w:szCs w:val="22"/>
        </w:rPr>
        <w:t>). Geographic differences were more apparent: Mount Hood (MH) had nearly twice as many OTUs as Glacier National Park (GNP) (14,150 vs. 7,931), with 59.3% exclusivity compared to 27.4% in GNP (</w:t>
      </w:r>
      <w:r w:rsidRPr="007D3B7A">
        <w:rPr>
          <w:b/>
          <w:bCs/>
          <w:sz w:val="22"/>
          <w:szCs w:val="22"/>
        </w:rPr>
        <w:t>Figure S17b</w:t>
      </w:r>
      <w:r w:rsidRPr="007D3B7A">
        <w:rPr>
          <w:sz w:val="22"/>
          <w:szCs w:val="22"/>
        </w:rPr>
        <w:t xml:space="preserve">). These results reveal large pools of </w:t>
      </w:r>
      <w:commentRangeStart w:id="126"/>
      <w:r w:rsidRPr="007D3B7A">
        <w:rPr>
          <w:sz w:val="22"/>
          <w:szCs w:val="22"/>
        </w:rPr>
        <w:t>both core and accessory bacteria</w:t>
      </w:r>
      <w:commentRangeEnd w:id="126"/>
      <w:r w:rsidRPr="007D3B7A">
        <w:commentReference w:id="126"/>
      </w:r>
      <w:r w:rsidRPr="007D3B7A">
        <w:rPr>
          <w:sz w:val="22"/>
          <w:szCs w:val="22"/>
        </w:rPr>
        <w:t xml:space="preserve"> across alpine springs and streams, where </w:t>
      </w:r>
      <w:commentRangeStart w:id="127"/>
      <w:r w:rsidRPr="007D3B7A">
        <w:rPr>
          <w:sz w:val="22"/>
          <w:szCs w:val="22"/>
        </w:rPr>
        <w:t>spatial differences</w:t>
      </w:r>
      <w:commentRangeEnd w:id="127"/>
      <w:r w:rsidRPr="007D3B7A">
        <w:commentReference w:id="127"/>
      </w:r>
      <w:r w:rsidRPr="007D3B7A">
        <w:rPr>
          <w:sz w:val="22"/>
          <w:szCs w:val="22"/>
        </w:rPr>
        <w:t xml:space="preserve"> may outweigh the importance of water source (precipitation vs. glacial meltwater).</w:t>
      </w:r>
    </w:p>
    <w:p w14:paraId="4F736009" w14:textId="77777777" w:rsidR="00EE2469" w:rsidRPr="007D3B7A" w:rsidRDefault="00EE2469">
      <w:pPr>
        <w:pStyle w:val="Body"/>
        <w:shd w:val="clear" w:color="auto" w:fill="FFFFFF"/>
        <w:spacing w:line="240" w:lineRule="auto"/>
        <w:rPr>
          <w:rFonts w:ascii="Times New Roman" w:eastAsia="Times New Roman" w:hAnsi="Times New Roman" w:cs="Times New Roman"/>
          <w:sz w:val="12"/>
          <w:szCs w:val="12"/>
        </w:rPr>
      </w:pPr>
    </w:p>
    <w:p w14:paraId="18382372" w14:textId="77777777" w:rsidR="00EE2469" w:rsidRPr="007D3B7A" w:rsidRDefault="00000000">
      <w:pPr>
        <w:pStyle w:val="Body"/>
        <w:shd w:val="clear" w:color="auto" w:fill="FFFFFF"/>
        <w:spacing w:line="240" w:lineRule="auto"/>
        <w:rPr>
          <w:rFonts w:ascii="Times New Roman" w:eastAsia="Times New Roman" w:hAnsi="Times New Roman" w:cs="Times New Roman"/>
          <w:sz w:val="24"/>
          <w:szCs w:val="24"/>
        </w:rPr>
      </w:pPr>
      <w:r w:rsidRPr="007D3B7A">
        <w:rPr>
          <w:rFonts w:ascii="Times New Roman" w:hAnsi="Times New Roman"/>
          <w:b/>
          <w:bCs/>
        </w:rPr>
        <w:t>Eukaryotic communities show weak associations with modeled variables</w:t>
      </w:r>
    </w:p>
    <w:p w14:paraId="3CB48EA7" w14:textId="77777777" w:rsidR="00EE2469" w:rsidRPr="007D3B7A" w:rsidRDefault="00EE2469">
      <w:pPr>
        <w:pStyle w:val="Body"/>
        <w:shd w:val="clear" w:color="auto" w:fill="FFFFFF"/>
        <w:spacing w:line="240" w:lineRule="auto"/>
        <w:rPr>
          <w:rFonts w:ascii="Times New Roman" w:eastAsia="Times New Roman" w:hAnsi="Times New Roman" w:cs="Times New Roman"/>
          <w:sz w:val="12"/>
          <w:szCs w:val="12"/>
        </w:rPr>
      </w:pPr>
    </w:p>
    <w:p w14:paraId="75D16605" w14:textId="77777777" w:rsidR="00EE2469" w:rsidRPr="007D3B7A" w:rsidRDefault="00000000">
      <w:pPr>
        <w:pStyle w:val="Body"/>
        <w:shd w:val="clear" w:color="auto" w:fill="FFFFFF"/>
        <w:spacing w:line="240" w:lineRule="auto"/>
        <w:rPr>
          <w:rFonts w:ascii="Times New Roman" w:eastAsia="Times New Roman" w:hAnsi="Times New Roman" w:cs="Times New Roman"/>
          <w:sz w:val="24"/>
          <w:szCs w:val="24"/>
        </w:rPr>
      </w:pPr>
      <w:r w:rsidRPr="007D3B7A">
        <w:rPr>
          <w:rFonts w:ascii="Times New Roman" w:hAnsi="Times New Roman"/>
        </w:rPr>
        <w:t xml:space="preserve">Alpha and beta diversity analyses were also </w:t>
      </w:r>
      <w:del w:id="128" w:author="Trinity Hamilton" w:date="2025-04-15T17:48:00Z">
        <w:r w:rsidRPr="007D3B7A">
          <w:rPr>
            <w:rFonts w:ascii="Times New Roman" w:hAnsi="Times New Roman"/>
          </w:rPr>
          <w:delText>performed</w:delText>
        </w:r>
      </w:del>
      <w:ins w:id="129" w:author="Trinity Hamilton" w:date="2025-04-15T17:48:00Z">
        <w:r w:rsidRPr="007D3B7A">
          <w:rPr>
            <w:rFonts w:ascii="Times New Roman" w:hAnsi="Times New Roman"/>
          </w:rPr>
          <w:t>calculated</w:t>
        </w:r>
      </w:ins>
      <w:r w:rsidRPr="007D3B7A">
        <w:rPr>
          <w:rFonts w:ascii="Times New Roman" w:hAnsi="Times New Roman"/>
        </w:rPr>
        <w:t xml:space="preserve"> on eukaryotic (18S rRNA) sequence data to expand our search for bioindicators and examine </w:t>
      </w:r>
      <w:proofErr w:type="spellStart"/>
      <w:r w:rsidRPr="007D3B7A">
        <w:rPr>
          <w:rFonts w:ascii="Times New Roman" w:hAnsi="Times New Roman"/>
        </w:rPr>
        <w:t>cross</w:t>
      </w:r>
      <w:del w:id="130" w:author="Trinity Hamilton" w:date="2025-04-15T17:48:00Z">
        <w:r w:rsidRPr="007D3B7A">
          <w:rPr>
            <w:rFonts w:ascii="Times New Roman" w:hAnsi="Times New Roman"/>
          </w:rPr>
          <w:delText>-K</w:delText>
        </w:r>
      </w:del>
      <w:ins w:id="131" w:author="Trinity Hamilton" w:date="2025-04-15T17:48:00Z">
        <w:r w:rsidRPr="007D3B7A">
          <w:rPr>
            <w:rFonts w:ascii="Times New Roman" w:hAnsi="Times New Roman"/>
          </w:rPr>
          <w:t>k</w:t>
        </w:r>
      </w:ins>
      <w:r w:rsidRPr="007D3B7A">
        <w:rPr>
          <w:rFonts w:ascii="Times New Roman" w:hAnsi="Times New Roman"/>
        </w:rPr>
        <w:t>ingdom</w:t>
      </w:r>
      <w:proofErr w:type="spellEnd"/>
      <w:r w:rsidRPr="007D3B7A">
        <w:rPr>
          <w:rFonts w:ascii="Times New Roman" w:hAnsi="Times New Roman"/>
        </w:rPr>
        <w:t xml:space="preserve"> ecology. Normalization, inclusion criteria for biological replicates, metadata, and sample sizes – such as 35 rarefied samples (19 MH, 14 GNP) with 7,627 unique OTUs for alpha diversity – are detailed in </w:t>
      </w:r>
      <w:r w:rsidRPr="007D3B7A">
        <w:rPr>
          <w:rFonts w:ascii="Times New Roman" w:hAnsi="Times New Roman"/>
          <w:b/>
          <w:bCs/>
          <w:shd w:val="clear" w:color="auto" w:fill="FFFF00"/>
        </w:rPr>
        <w:t>Supplementary Document 1</w:t>
      </w:r>
      <w:r w:rsidRPr="007D3B7A">
        <w:rPr>
          <w:rFonts w:ascii="Times New Roman" w:hAnsi="Times New Roman"/>
        </w:rPr>
        <w:t>.</w:t>
      </w:r>
    </w:p>
    <w:p w14:paraId="7D43C759" w14:textId="77777777" w:rsidR="00EE2469" w:rsidRPr="007D3B7A" w:rsidRDefault="00EE2469">
      <w:pPr>
        <w:pStyle w:val="Body"/>
        <w:shd w:val="clear" w:color="auto" w:fill="FFFFFF"/>
        <w:spacing w:line="240" w:lineRule="auto"/>
        <w:rPr>
          <w:rFonts w:ascii="Times New Roman" w:eastAsia="Times New Roman" w:hAnsi="Times New Roman" w:cs="Times New Roman"/>
          <w:sz w:val="12"/>
          <w:szCs w:val="12"/>
        </w:rPr>
      </w:pPr>
    </w:p>
    <w:p w14:paraId="2C439300" w14:textId="77777777" w:rsidR="00EE2469" w:rsidRPr="007D3B7A" w:rsidRDefault="00000000">
      <w:pPr>
        <w:pStyle w:val="Body"/>
        <w:shd w:val="clear" w:color="auto" w:fill="FFFFFF"/>
        <w:spacing w:line="240" w:lineRule="auto"/>
        <w:rPr>
          <w:rFonts w:ascii="Times New Roman" w:eastAsia="Times New Roman" w:hAnsi="Times New Roman" w:cs="Times New Roman"/>
          <w:sz w:val="24"/>
          <w:szCs w:val="24"/>
        </w:rPr>
      </w:pPr>
      <w:r w:rsidRPr="007D3B7A">
        <w:rPr>
          <w:rFonts w:ascii="Times New Roman" w:hAnsi="Times New Roman"/>
        </w:rPr>
        <w:t>Observed richness was significantly higher in MH compared to GNP springs and streams, resembling bacterial trends (t = -2.54, p = 0.016; mean richness = 935 vs. 546) (</w:t>
      </w:r>
      <w:r w:rsidRPr="007D3B7A">
        <w:rPr>
          <w:rFonts w:ascii="Times New Roman" w:hAnsi="Times New Roman"/>
          <w:b/>
          <w:bCs/>
        </w:rPr>
        <w:t>Figure S18</w:t>
      </w:r>
      <w:r w:rsidRPr="007D3B7A">
        <w:rPr>
          <w:rFonts w:ascii="Times New Roman" w:hAnsi="Times New Roman"/>
        </w:rPr>
        <w:t xml:space="preserve">). However, Shannon diversity did not differ significantly between glacier systems (W = 105, </w:t>
      </w:r>
      <w:r w:rsidRPr="007D3B7A">
        <w:rPr>
          <w:rFonts w:ascii="Times New Roman" w:hAnsi="Times New Roman"/>
          <w:i/>
          <w:iCs/>
        </w:rPr>
        <w:t>p</w:t>
      </w:r>
      <w:r w:rsidRPr="007D3B7A">
        <w:rPr>
          <w:rFonts w:ascii="Times New Roman" w:hAnsi="Times New Roman"/>
        </w:rPr>
        <w:t xml:space="preserve"> = 0.32; mean MH = 4.37, GNP = 3.88). Overall, eukaryotic diversity was lower than bacterial diversity in both systems. </w:t>
      </w:r>
      <w:proofErr w:type="gramStart"/>
      <w:r w:rsidRPr="007D3B7A">
        <w:rPr>
          <w:rFonts w:ascii="Times New Roman" w:hAnsi="Times New Roman"/>
        </w:rPr>
        <w:t>Similar to</w:t>
      </w:r>
      <w:proofErr w:type="gramEnd"/>
      <w:r w:rsidRPr="007D3B7A">
        <w:rPr>
          <w:rFonts w:ascii="Times New Roman" w:hAnsi="Times New Roman"/>
        </w:rPr>
        <w:t xml:space="preserve"> our 16S rRNA dataset, neither alpha diversity metric significantly correlated with f</w:t>
      </w:r>
      <w:r w:rsidRPr="007D3B7A">
        <w:rPr>
          <w:rFonts w:ascii="Times New Roman" w:hAnsi="Times New Roman"/>
          <w:sz w:val="13"/>
          <w:szCs w:val="13"/>
          <w:vertAlign w:val="subscript"/>
        </w:rPr>
        <w:t>i</w:t>
      </w:r>
      <w:r w:rsidRPr="007D3B7A">
        <w:rPr>
          <w:rFonts w:ascii="Times New Roman" w:hAnsi="Times New Roman"/>
        </w:rPr>
        <w:t xml:space="preserve"> (</w:t>
      </w:r>
      <w:r w:rsidRPr="007D3B7A">
        <w:rPr>
          <w:rFonts w:ascii="Times New Roman" w:hAnsi="Times New Roman"/>
          <w:b/>
          <w:bCs/>
        </w:rPr>
        <w:t>Figure S19</w:t>
      </w:r>
      <w:r w:rsidRPr="007D3B7A">
        <w:rPr>
          <w:rFonts w:ascii="Times New Roman" w:hAnsi="Times New Roman"/>
        </w:rPr>
        <w:t>). Additionally, our supervised machine learning pipeline [Sperlea et al., 2021] revealed poor predictive power for eukaryotic communities across both MH and GNP (mean R</w:t>
      </w:r>
      <w:r w:rsidRPr="007D3B7A">
        <w:rPr>
          <w:rFonts w:ascii="Times New Roman" w:hAnsi="Times New Roman"/>
          <w:sz w:val="13"/>
          <w:szCs w:val="13"/>
          <w:vertAlign w:val="superscript"/>
        </w:rPr>
        <w:t>2</w:t>
      </w:r>
      <w:r w:rsidRPr="007D3B7A">
        <w:rPr>
          <w:rFonts w:ascii="Times New Roman" w:hAnsi="Times New Roman"/>
        </w:rPr>
        <w:t xml:space="preserve"> = 0.116 vs. 0.112, respectively) (</w:t>
      </w:r>
      <w:r w:rsidRPr="007D3B7A">
        <w:rPr>
          <w:rFonts w:ascii="Times New Roman" w:hAnsi="Times New Roman"/>
          <w:b/>
          <w:bCs/>
        </w:rPr>
        <w:t>Figure S20</w:t>
      </w:r>
      <w:r w:rsidRPr="007D3B7A">
        <w:rPr>
          <w:rFonts w:ascii="Times New Roman" w:hAnsi="Times New Roman"/>
        </w:rPr>
        <w:t>). In GNP, Sr was the strongest predictor (mean R</w:t>
      </w:r>
      <w:r w:rsidRPr="007D3B7A">
        <w:rPr>
          <w:rFonts w:ascii="Times New Roman" w:hAnsi="Times New Roman"/>
          <w:sz w:val="13"/>
          <w:szCs w:val="13"/>
          <w:vertAlign w:val="superscript"/>
        </w:rPr>
        <w:t>2</w:t>
      </w:r>
      <w:r w:rsidRPr="007D3B7A">
        <w:rPr>
          <w:rFonts w:ascii="Times New Roman" w:hAnsi="Times New Roman"/>
        </w:rPr>
        <w:t xml:space="preserve"> = 0.38 vs. 0.04 for MH), whereas SO</w:t>
      </w:r>
      <w:r w:rsidRPr="007D3B7A">
        <w:rPr>
          <w:rFonts w:ascii="Times New Roman" w:hAnsi="Times New Roman"/>
          <w:vertAlign w:val="subscript"/>
        </w:rPr>
        <w:t>4</w:t>
      </w:r>
      <w:r w:rsidRPr="007D3B7A">
        <w:rPr>
          <w:rFonts w:ascii="Times New Roman" w:hAnsi="Times New Roman"/>
        </w:rPr>
        <w:t xml:space="preserve"> was most influential in MH (mean R</w:t>
      </w:r>
      <w:r w:rsidRPr="007D3B7A">
        <w:rPr>
          <w:rFonts w:ascii="Times New Roman" w:hAnsi="Times New Roman"/>
          <w:sz w:val="13"/>
          <w:szCs w:val="13"/>
          <w:vertAlign w:val="superscript"/>
        </w:rPr>
        <w:t>2</w:t>
      </w:r>
      <w:r w:rsidRPr="007D3B7A">
        <w:rPr>
          <w:rFonts w:ascii="Times New Roman" w:hAnsi="Times New Roman"/>
        </w:rPr>
        <w:t xml:space="preserve"> = 0.53 vs. 0.09 for GNP). These results suggest that eukaryotic communities are less responsive to modeled environmental variables than bacteria, limiting their bioindicator potential.</w:t>
      </w:r>
    </w:p>
    <w:p w14:paraId="376B2F9B" w14:textId="77777777" w:rsidR="00EE2469" w:rsidRPr="007D3B7A" w:rsidRDefault="00EE2469">
      <w:pPr>
        <w:pStyle w:val="Body"/>
        <w:shd w:val="clear" w:color="auto" w:fill="FFFFFF"/>
        <w:spacing w:line="240" w:lineRule="auto"/>
        <w:rPr>
          <w:rFonts w:ascii="Times New Roman" w:eastAsia="Times New Roman" w:hAnsi="Times New Roman" w:cs="Times New Roman"/>
          <w:sz w:val="12"/>
          <w:szCs w:val="12"/>
        </w:rPr>
      </w:pPr>
    </w:p>
    <w:p w14:paraId="260E2786" w14:textId="77777777" w:rsidR="00EE2469" w:rsidRPr="007D3B7A" w:rsidRDefault="00000000">
      <w:pPr>
        <w:pStyle w:val="Body"/>
        <w:shd w:val="clear" w:color="auto" w:fill="FFFFFF"/>
        <w:spacing w:line="240" w:lineRule="auto"/>
        <w:rPr>
          <w:rFonts w:ascii="Times New Roman" w:eastAsia="Times New Roman" w:hAnsi="Times New Roman" w:cs="Times New Roman"/>
        </w:rPr>
      </w:pPr>
      <w:r w:rsidRPr="007D3B7A">
        <w:rPr>
          <w:rFonts w:ascii="Times New Roman" w:hAnsi="Times New Roman"/>
        </w:rPr>
        <w:t>A PCA of the 18S rRNA dataset showed no significant associations between the disparity in community composition (beta diversity) and fitted environmental variables (</w:t>
      </w:r>
      <w:r w:rsidRPr="007D3B7A">
        <w:rPr>
          <w:rFonts w:ascii="Times New Roman" w:hAnsi="Times New Roman"/>
          <w:b/>
          <w:bCs/>
        </w:rPr>
        <w:t>Figure S1</w:t>
      </w:r>
      <w:r w:rsidRPr="007D3B7A">
        <w:rPr>
          <w:rFonts w:ascii="Times New Roman" w:hAnsi="Times New Roman"/>
        </w:rPr>
        <w:t xml:space="preserve">). Given the collectively low explanatory power of modeled variables, we excluded eukaryotes from further bioindicator analysis and focused efforts on bacterial communities. Despite limited environmental associations, several dominant taxa were observed. Fungi (mean relative abundance = 19.8%), Ochrophyta (16.1%), and Streptophyta (10.4%) were the most abundant Phyla. At the class level, Bacillariophyta (11.5%), Embryophyceae (10.2%), Basidiomycota (7.5%), and Ascomycota (6.6%) were predominant. Microbial abundance at lower taxonomic levels resolutions </w:t>
      </w:r>
      <w:proofErr w:type="gramStart"/>
      <w:r w:rsidRPr="007D3B7A">
        <w:rPr>
          <w:rFonts w:ascii="Times New Roman" w:hAnsi="Times New Roman"/>
        </w:rPr>
        <w:t>are</w:t>
      </w:r>
      <w:proofErr w:type="gramEnd"/>
      <w:r w:rsidRPr="007D3B7A">
        <w:rPr>
          <w:rFonts w:ascii="Times New Roman" w:hAnsi="Times New Roman"/>
        </w:rPr>
        <w:t xml:space="preserve"> summarized in </w:t>
      </w:r>
      <w:r w:rsidRPr="007D3B7A">
        <w:rPr>
          <w:rFonts w:ascii="Times New Roman" w:hAnsi="Times New Roman"/>
          <w:b/>
          <w:bCs/>
          <w:shd w:val="clear" w:color="auto" w:fill="FFFF00"/>
        </w:rPr>
        <w:t>Table S-TBD5</w:t>
      </w:r>
      <w:r w:rsidRPr="007D3B7A">
        <w:rPr>
          <w:rFonts w:ascii="Times New Roman" w:hAnsi="Times New Roman"/>
        </w:rPr>
        <w:t>.</w:t>
      </w:r>
    </w:p>
    <w:p w14:paraId="080F0DD5" w14:textId="77777777" w:rsidR="00EE2469" w:rsidRPr="007D3B7A" w:rsidRDefault="00EE2469">
      <w:pPr>
        <w:pStyle w:val="Body"/>
        <w:spacing w:line="240" w:lineRule="auto"/>
        <w:rPr>
          <w:rFonts w:ascii="Times New Roman" w:eastAsia="Times New Roman" w:hAnsi="Times New Roman" w:cs="Times New Roman"/>
          <w:b/>
          <w:bCs/>
        </w:rPr>
      </w:pPr>
    </w:p>
    <w:p w14:paraId="4492692A" w14:textId="77777777" w:rsidR="00EE2469" w:rsidRPr="007D3B7A" w:rsidRDefault="00EE2469">
      <w:pPr>
        <w:pStyle w:val="Body"/>
        <w:spacing w:line="240" w:lineRule="auto"/>
        <w:rPr>
          <w:rFonts w:ascii="Times New Roman" w:eastAsia="Times New Roman" w:hAnsi="Times New Roman" w:cs="Times New Roman"/>
          <w:b/>
          <w:bCs/>
        </w:rPr>
      </w:pPr>
    </w:p>
    <w:p w14:paraId="3FD9405B" w14:textId="77777777" w:rsidR="00EE2469" w:rsidRPr="007D3B7A" w:rsidRDefault="00000000">
      <w:pPr>
        <w:pStyle w:val="Body"/>
        <w:spacing w:line="240" w:lineRule="auto"/>
        <w:rPr>
          <w:rFonts w:ascii="Times New Roman" w:eastAsia="Times New Roman" w:hAnsi="Times New Roman" w:cs="Times New Roman"/>
          <w:b/>
          <w:bCs/>
        </w:rPr>
      </w:pPr>
      <w:r w:rsidRPr="007D3B7A">
        <w:rPr>
          <w:rFonts w:ascii="Times New Roman" w:hAnsi="Times New Roman"/>
          <w:b/>
          <w:bCs/>
        </w:rPr>
        <w:t>FIGURES</w:t>
      </w:r>
    </w:p>
    <w:p w14:paraId="0C86C392" w14:textId="77777777" w:rsidR="00EE2469" w:rsidRPr="007D3B7A" w:rsidRDefault="00EE2469">
      <w:pPr>
        <w:pStyle w:val="Body"/>
        <w:spacing w:line="240" w:lineRule="auto"/>
        <w:rPr>
          <w:rFonts w:ascii="Times New Roman" w:eastAsia="Times New Roman" w:hAnsi="Times New Roman" w:cs="Times New Roman"/>
          <w:b/>
          <w:bCs/>
        </w:rPr>
      </w:pPr>
    </w:p>
    <w:p w14:paraId="290969B8" w14:textId="77777777" w:rsidR="00EE2469" w:rsidRPr="007D3B7A" w:rsidRDefault="00000000">
      <w:pPr>
        <w:pStyle w:val="Body"/>
        <w:spacing w:line="240" w:lineRule="auto"/>
        <w:rPr>
          <w:rFonts w:ascii="Times New Roman" w:eastAsia="Times New Roman" w:hAnsi="Times New Roman" w:cs="Times New Roman"/>
        </w:rPr>
      </w:pPr>
      <w:r w:rsidRPr="007D3B7A">
        <w:rPr>
          <w:rFonts w:ascii="Times New Roman" w:eastAsia="Times New Roman" w:hAnsi="Times New Roman" w:cs="Times New Roman"/>
          <w:noProof/>
        </w:rPr>
        <w:lastRenderedPageBreak/>
        <w:drawing>
          <wp:inline distT="0" distB="0" distL="0" distR="0" wp14:anchorId="0F73D3C2" wp14:editId="698F6934">
            <wp:extent cx="5943600" cy="3225800"/>
            <wp:effectExtent l="0" t="0" r="0" b="0"/>
            <wp:docPr id="1073741825" name="officeArt object" descr="image15.png"/>
            <wp:cNvGraphicFramePr/>
            <a:graphic xmlns:a="http://schemas.openxmlformats.org/drawingml/2006/main">
              <a:graphicData uri="http://schemas.openxmlformats.org/drawingml/2006/picture">
                <pic:pic xmlns:pic="http://schemas.openxmlformats.org/drawingml/2006/picture">
                  <pic:nvPicPr>
                    <pic:cNvPr id="1073741825" name="image15.png" descr="image15.png"/>
                    <pic:cNvPicPr>
                      <a:picLocks noChangeAspect="1"/>
                    </pic:cNvPicPr>
                  </pic:nvPicPr>
                  <pic:blipFill>
                    <a:blip r:embed="rId10"/>
                    <a:stretch>
                      <a:fillRect/>
                    </a:stretch>
                  </pic:blipFill>
                  <pic:spPr>
                    <a:xfrm>
                      <a:off x="0" y="0"/>
                      <a:ext cx="5943600" cy="3225800"/>
                    </a:xfrm>
                    <a:prstGeom prst="rect">
                      <a:avLst/>
                    </a:prstGeom>
                    <a:ln w="12700" cap="flat">
                      <a:noFill/>
                      <a:miter lim="400000"/>
                    </a:ln>
                    <a:effectLst/>
                  </pic:spPr>
                </pic:pic>
              </a:graphicData>
            </a:graphic>
          </wp:inline>
        </w:drawing>
      </w:r>
    </w:p>
    <w:p w14:paraId="69297BBA"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sz w:val="20"/>
          <w:szCs w:val="20"/>
        </w:rPr>
        <w:t>Figure 1. The distribution of biological (16S rRNA) sampling sites</w:t>
      </w:r>
      <w:r w:rsidRPr="007D3B7A">
        <w:rPr>
          <w:rFonts w:ascii="Times New Roman" w:hAnsi="Times New Roman"/>
          <w:sz w:val="20"/>
          <w:szCs w:val="20"/>
        </w:rPr>
        <w:t>. Sampling sites contributing to our 16S rRNA dataset – distinguished by Sample Type (color) – from Mount Hood (MH; A,B) and Glacier National Park (GNP; C-E) [Miller et al., 2021]. Inset boxes correspond to zoomed images with identical border colors.</w:t>
      </w:r>
    </w:p>
    <w:p w14:paraId="777C7E23" w14:textId="77777777" w:rsidR="00EE2469" w:rsidRPr="007D3B7A" w:rsidRDefault="00000000">
      <w:pPr>
        <w:pStyle w:val="Body"/>
        <w:spacing w:line="240" w:lineRule="auto"/>
        <w:rPr>
          <w:rFonts w:ascii="Times New Roman" w:eastAsia="Times New Roman" w:hAnsi="Times New Roman" w:cs="Times New Roman"/>
        </w:rPr>
      </w:pPr>
      <w:r w:rsidRPr="007D3B7A">
        <w:rPr>
          <w:rFonts w:ascii="Times New Roman" w:eastAsia="Times New Roman" w:hAnsi="Times New Roman" w:cs="Times New Roman"/>
          <w:noProof/>
        </w:rPr>
        <w:drawing>
          <wp:inline distT="0" distB="0" distL="0" distR="0" wp14:anchorId="3DC3E4C7" wp14:editId="1F2C8DEC">
            <wp:extent cx="4580467" cy="3425646"/>
            <wp:effectExtent l="0" t="0" r="0" b="0"/>
            <wp:docPr id="1073741826" name="officeArt object" descr="image19.png"/>
            <wp:cNvGraphicFramePr/>
            <a:graphic xmlns:a="http://schemas.openxmlformats.org/drawingml/2006/main">
              <a:graphicData uri="http://schemas.openxmlformats.org/drawingml/2006/picture">
                <pic:pic xmlns:pic="http://schemas.openxmlformats.org/drawingml/2006/picture">
                  <pic:nvPicPr>
                    <pic:cNvPr id="1073741826" name="image19.png" descr="image19.png"/>
                    <pic:cNvPicPr>
                      <a:picLocks noChangeAspect="1"/>
                    </pic:cNvPicPr>
                  </pic:nvPicPr>
                  <pic:blipFill>
                    <a:blip r:embed="rId11"/>
                    <a:srcRect l="22756" t="17663" r="25640" b="13959"/>
                    <a:stretch>
                      <a:fillRect/>
                    </a:stretch>
                  </pic:blipFill>
                  <pic:spPr>
                    <a:xfrm>
                      <a:off x="0" y="0"/>
                      <a:ext cx="4580467" cy="3425646"/>
                    </a:xfrm>
                    <a:prstGeom prst="rect">
                      <a:avLst/>
                    </a:prstGeom>
                    <a:ln w="12700" cap="flat">
                      <a:noFill/>
                      <a:miter lim="400000"/>
                    </a:ln>
                    <a:effectLst/>
                  </pic:spPr>
                </pic:pic>
              </a:graphicData>
            </a:graphic>
          </wp:inline>
        </w:drawing>
      </w:r>
      <w:r w:rsidRPr="007D3B7A">
        <w:rPr>
          <w:rFonts w:ascii="Times New Roman" w:eastAsia="Times New Roman" w:hAnsi="Times New Roman" w:cs="Times New Roman"/>
        </w:rPr>
        <w:br/>
      </w:r>
      <w:commentRangeStart w:id="132"/>
    </w:p>
    <w:p w14:paraId="7DFFF04F"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sz w:val="20"/>
          <w:szCs w:val="20"/>
        </w:rPr>
        <w:t>Figure 2</w:t>
      </w:r>
      <w:commentRangeEnd w:id="132"/>
      <w:r w:rsidRPr="007D3B7A">
        <w:commentReference w:id="132"/>
      </w:r>
      <w:r w:rsidRPr="007D3B7A">
        <w:rPr>
          <w:rFonts w:ascii="Times New Roman" w:hAnsi="Times New Roman"/>
          <w:b/>
          <w:bCs/>
          <w:sz w:val="20"/>
          <w:szCs w:val="20"/>
        </w:rPr>
        <w:t xml:space="preserve">. Principal components analysis (PCA) of hydrogeochemical conditions across Mount Hood (MH) and Glacier National Park (GNP) springs and streams. </w:t>
      </w:r>
      <w:r w:rsidRPr="007D3B7A">
        <w:rPr>
          <w:rFonts w:ascii="Times New Roman" w:hAnsi="Times New Roman"/>
          <w:sz w:val="20"/>
          <w:szCs w:val="20"/>
        </w:rPr>
        <w:t>The first two components (68.9% variance explained) separate sites at regional (colors) and local scales, with vectors showing variable contributions. Covariates (HCO</w:t>
      </w:r>
      <w:r w:rsidRPr="007D3B7A">
        <w:rPr>
          <w:rFonts w:ascii="Arial Unicode MS" w:hAnsi="Arial Unicode MS"/>
          <w:sz w:val="20"/>
          <w:szCs w:val="20"/>
        </w:rPr>
        <w:t>₃</w:t>
      </w:r>
      <w:r w:rsidRPr="007D3B7A">
        <w:rPr>
          <w:rFonts w:ascii="Times New Roman" w:hAnsi="Times New Roman"/>
          <w:sz w:val="20"/>
          <w:szCs w:val="20"/>
        </w:rPr>
        <w:t xml:space="preserve">, </w:t>
      </w:r>
      <w:proofErr w:type="spellStart"/>
      <w:r w:rsidRPr="007D3B7A">
        <w:rPr>
          <w:rFonts w:ascii="Times New Roman" w:hAnsi="Times New Roman"/>
          <w:sz w:val="20"/>
          <w:szCs w:val="20"/>
        </w:rPr>
        <w:t>CaCO</w:t>
      </w:r>
      <w:proofErr w:type="spellEnd"/>
      <w:r w:rsidRPr="007D3B7A">
        <w:rPr>
          <w:rFonts w:ascii="Arial Unicode MS" w:hAnsi="Arial Unicode MS"/>
          <w:sz w:val="20"/>
          <w:szCs w:val="20"/>
        </w:rPr>
        <w:t>₃</w:t>
      </w:r>
      <w:r w:rsidRPr="007D3B7A">
        <w:rPr>
          <w:rFonts w:ascii="Times New Roman" w:hAnsi="Times New Roman"/>
          <w:sz w:val="20"/>
          <w:szCs w:val="20"/>
        </w:rPr>
        <w:t xml:space="preserve">, SPC, Mg, TDS, Cl, K) were removed due to collinearity (see </w:t>
      </w:r>
      <w:r w:rsidRPr="007D3B7A">
        <w:rPr>
          <w:rFonts w:ascii="Times New Roman" w:hAnsi="Times New Roman"/>
          <w:i/>
          <w:iCs/>
          <w:sz w:val="20"/>
          <w:szCs w:val="20"/>
        </w:rPr>
        <w:t>Methods</w:t>
      </w:r>
      <w:r w:rsidRPr="007D3B7A">
        <w:rPr>
          <w:rFonts w:ascii="Times New Roman" w:hAnsi="Times New Roman"/>
          <w:sz w:val="20"/>
          <w:szCs w:val="20"/>
        </w:rPr>
        <w:t xml:space="preserve">). MH’s geothermally active </w:t>
      </w:r>
      <w:del w:id="133" w:author="Trinity Hamilton" w:date="2025-04-15T17:51:00Z">
        <w:r w:rsidRPr="007D3B7A">
          <w:rPr>
            <w:rFonts w:ascii="Times New Roman" w:hAnsi="Times New Roman"/>
            <w:sz w:val="20"/>
            <w:szCs w:val="20"/>
          </w:rPr>
          <w:delText>W</w:delText>
        </w:r>
      </w:del>
      <w:ins w:id="134" w:author="Trinity Hamilton" w:date="2025-04-15T17:51:00Z">
        <w:r w:rsidRPr="007D3B7A">
          <w:rPr>
            <w:rFonts w:ascii="Times New Roman" w:hAnsi="Times New Roman"/>
            <w:sz w:val="20"/>
            <w:szCs w:val="20"/>
          </w:rPr>
          <w:t>w</w:t>
        </w:r>
      </w:ins>
      <w:r w:rsidRPr="007D3B7A">
        <w:rPr>
          <w:rFonts w:ascii="Times New Roman" w:hAnsi="Times New Roman"/>
          <w:sz w:val="20"/>
          <w:szCs w:val="20"/>
        </w:rPr>
        <w:t xml:space="preserve">arm </w:t>
      </w:r>
      <w:ins w:id="135" w:author="Trinity Hamilton" w:date="2025-04-15T17:51:00Z">
        <w:r w:rsidRPr="007D3B7A">
          <w:rPr>
            <w:rFonts w:ascii="Times New Roman" w:hAnsi="Times New Roman"/>
            <w:sz w:val="20"/>
            <w:szCs w:val="20"/>
          </w:rPr>
          <w:t>s</w:t>
        </w:r>
      </w:ins>
      <w:del w:id="136" w:author="Trinity Hamilton" w:date="2025-04-15T17:51:00Z">
        <w:r w:rsidRPr="007D3B7A">
          <w:rPr>
            <w:rFonts w:ascii="Times New Roman" w:hAnsi="Times New Roman"/>
            <w:sz w:val="20"/>
            <w:szCs w:val="20"/>
          </w:rPr>
          <w:delText>S</w:delText>
        </w:r>
      </w:del>
      <w:r w:rsidRPr="007D3B7A">
        <w:rPr>
          <w:rFonts w:ascii="Times New Roman" w:hAnsi="Times New Roman"/>
          <w:sz w:val="20"/>
          <w:szCs w:val="20"/>
        </w:rPr>
        <w:t xml:space="preserve">prings </w:t>
      </w:r>
      <w:del w:id="137" w:author="Trinity Hamilton" w:date="2025-04-15T17:51:00Z">
        <w:r w:rsidRPr="007D3B7A">
          <w:rPr>
            <w:rFonts w:ascii="Times New Roman" w:hAnsi="Times New Roman"/>
            <w:sz w:val="20"/>
            <w:szCs w:val="20"/>
          </w:rPr>
          <w:delText>were called out as</w:delText>
        </w:r>
      </w:del>
      <w:ins w:id="138" w:author="Trinity Hamilton" w:date="2025-04-15T17:51:00Z">
        <w:r w:rsidRPr="007D3B7A">
          <w:rPr>
            <w:rFonts w:ascii="Times New Roman" w:hAnsi="Times New Roman"/>
            <w:sz w:val="20"/>
            <w:szCs w:val="20"/>
          </w:rPr>
          <w:t>are</w:t>
        </w:r>
      </w:ins>
      <w:r w:rsidRPr="007D3B7A">
        <w:rPr>
          <w:rFonts w:ascii="Times New Roman" w:hAnsi="Times New Roman"/>
          <w:sz w:val="20"/>
          <w:szCs w:val="20"/>
        </w:rPr>
        <w:t xml:space="preserve"> distinct outliers.</w:t>
      </w:r>
    </w:p>
    <w:p w14:paraId="142B2888" w14:textId="77777777" w:rsidR="00EE2469" w:rsidRPr="007D3B7A" w:rsidRDefault="00EE2469">
      <w:pPr>
        <w:pStyle w:val="Body"/>
        <w:spacing w:line="240" w:lineRule="auto"/>
        <w:rPr>
          <w:rFonts w:ascii="Times New Roman" w:eastAsia="Times New Roman" w:hAnsi="Times New Roman" w:cs="Times New Roman"/>
        </w:rPr>
      </w:pPr>
    </w:p>
    <w:p w14:paraId="56BEA44D" w14:textId="77777777" w:rsidR="00EE2469" w:rsidRPr="007D3B7A" w:rsidRDefault="00000000">
      <w:pPr>
        <w:pStyle w:val="Body"/>
        <w:spacing w:line="240" w:lineRule="auto"/>
        <w:rPr>
          <w:rFonts w:ascii="Times New Roman" w:eastAsia="Times New Roman" w:hAnsi="Times New Roman" w:cs="Times New Roman"/>
        </w:rPr>
      </w:pPr>
      <w:r w:rsidRPr="007D3B7A">
        <w:rPr>
          <w:rFonts w:ascii="Times New Roman" w:eastAsia="Times New Roman" w:hAnsi="Times New Roman" w:cs="Times New Roman"/>
          <w:noProof/>
        </w:rPr>
        <w:drawing>
          <wp:inline distT="0" distB="0" distL="0" distR="0" wp14:anchorId="0B4D523B" wp14:editId="30585D74">
            <wp:extent cx="5436473" cy="2925161"/>
            <wp:effectExtent l="0" t="0" r="0" b="0"/>
            <wp:docPr id="1073741827" name="officeArt object" descr="image21.png"/>
            <wp:cNvGraphicFramePr/>
            <a:graphic xmlns:a="http://schemas.openxmlformats.org/drawingml/2006/main">
              <a:graphicData uri="http://schemas.openxmlformats.org/drawingml/2006/picture">
                <pic:pic xmlns:pic="http://schemas.openxmlformats.org/drawingml/2006/picture">
                  <pic:nvPicPr>
                    <pic:cNvPr id="1073741827" name="image21.png" descr="image21.png"/>
                    <pic:cNvPicPr>
                      <a:picLocks noChangeAspect="1"/>
                    </pic:cNvPicPr>
                  </pic:nvPicPr>
                  <pic:blipFill>
                    <a:blip r:embed="rId12"/>
                    <a:stretch>
                      <a:fillRect/>
                    </a:stretch>
                  </pic:blipFill>
                  <pic:spPr>
                    <a:xfrm>
                      <a:off x="0" y="0"/>
                      <a:ext cx="5436473" cy="2925161"/>
                    </a:xfrm>
                    <a:prstGeom prst="rect">
                      <a:avLst/>
                    </a:prstGeom>
                    <a:ln w="12700" cap="flat">
                      <a:noFill/>
                      <a:miter lim="400000"/>
                    </a:ln>
                    <a:effectLst/>
                  </pic:spPr>
                </pic:pic>
              </a:graphicData>
            </a:graphic>
          </wp:inline>
        </w:drawing>
      </w:r>
    </w:p>
    <w:p w14:paraId="6AB1EEF8"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sz w:val="20"/>
          <w:szCs w:val="20"/>
        </w:rPr>
        <w:t>Figure 3. Alpha diversity was greater, and data points were more widely distributed across Mount Hood</w:t>
      </w:r>
      <w:r w:rsidRPr="007D3B7A">
        <w:rPr>
          <w:rFonts w:ascii="Times New Roman" w:hAnsi="Times New Roman"/>
          <w:sz w:val="20"/>
          <w:szCs w:val="20"/>
        </w:rPr>
        <w:t>. Alpine springs and streams from Mount Hood (n=27) have greater richness and evenness than Glacier National Park counterparts (n=18). Black circles and lines represent means and 95% CIs, respectively. Asterisks capture the statistical significance of mean differences (***= p&lt;0.001, *=p&lt;0.05).</w:t>
      </w:r>
    </w:p>
    <w:p w14:paraId="4729877F" w14:textId="77777777" w:rsidR="00EE2469" w:rsidRPr="007D3B7A" w:rsidRDefault="00EE2469">
      <w:pPr>
        <w:pStyle w:val="Body"/>
        <w:spacing w:line="240" w:lineRule="auto"/>
        <w:rPr>
          <w:rFonts w:ascii="Times New Roman" w:eastAsia="Times New Roman" w:hAnsi="Times New Roman" w:cs="Times New Roman"/>
          <w:sz w:val="24"/>
          <w:szCs w:val="24"/>
        </w:rPr>
      </w:pPr>
    </w:p>
    <w:p w14:paraId="1F3FE017" w14:textId="77777777" w:rsidR="00EE2469" w:rsidRPr="007D3B7A" w:rsidRDefault="00000000">
      <w:pPr>
        <w:pStyle w:val="Body"/>
        <w:spacing w:line="240" w:lineRule="auto"/>
        <w:rPr>
          <w:rFonts w:ascii="Times New Roman" w:eastAsia="Times New Roman" w:hAnsi="Times New Roman" w:cs="Times New Roman"/>
        </w:rPr>
      </w:pPr>
      <w:r w:rsidRPr="007D3B7A">
        <w:rPr>
          <w:rFonts w:ascii="Times New Roman" w:eastAsia="Times New Roman" w:hAnsi="Times New Roman" w:cs="Times New Roman"/>
          <w:noProof/>
        </w:rPr>
        <w:drawing>
          <wp:inline distT="0" distB="0" distL="0" distR="0" wp14:anchorId="4905F193" wp14:editId="0411645B">
            <wp:extent cx="5490634" cy="3046173"/>
            <wp:effectExtent l="0" t="0" r="0" b="0"/>
            <wp:docPr id="1073741828" name="officeArt object" descr="image23.png"/>
            <wp:cNvGraphicFramePr/>
            <a:graphic xmlns:a="http://schemas.openxmlformats.org/drawingml/2006/main">
              <a:graphicData uri="http://schemas.openxmlformats.org/drawingml/2006/picture">
                <pic:pic xmlns:pic="http://schemas.openxmlformats.org/drawingml/2006/picture">
                  <pic:nvPicPr>
                    <pic:cNvPr id="1073741828" name="image23.png" descr="image23.png"/>
                    <pic:cNvPicPr>
                      <a:picLocks noChangeAspect="1"/>
                    </pic:cNvPicPr>
                  </pic:nvPicPr>
                  <pic:blipFill>
                    <a:blip r:embed="rId13"/>
                    <a:stretch>
                      <a:fillRect/>
                    </a:stretch>
                  </pic:blipFill>
                  <pic:spPr>
                    <a:xfrm>
                      <a:off x="0" y="0"/>
                      <a:ext cx="5490634" cy="3046173"/>
                    </a:xfrm>
                    <a:prstGeom prst="rect">
                      <a:avLst/>
                    </a:prstGeom>
                    <a:ln w="12700" cap="flat">
                      <a:noFill/>
                      <a:miter lim="400000"/>
                    </a:ln>
                    <a:effectLst/>
                  </pic:spPr>
                </pic:pic>
              </a:graphicData>
            </a:graphic>
          </wp:inline>
        </w:drawing>
      </w:r>
    </w:p>
    <w:p w14:paraId="70849ABC"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sz w:val="20"/>
          <w:szCs w:val="20"/>
        </w:rPr>
        <w:t>Figure 4. Isotopic contributions of glacier ice to springs did not significantly explain alpha diversity</w:t>
      </w:r>
      <w:r w:rsidRPr="007D3B7A">
        <w:rPr>
          <w:rFonts w:ascii="Times New Roman" w:hAnsi="Times New Roman"/>
          <w:sz w:val="20"/>
          <w:szCs w:val="20"/>
        </w:rPr>
        <w:t>. Scatter plots illustrating the relationship between fractional contributions of glacier ice (f</w:t>
      </w:r>
      <w:r w:rsidRPr="007D3B7A">
        <w:rPr>
          <w:rFonts w:ascii="Times New Roman" w:hAnsi="Times New Roman"/>
          <w:sz w:val="20"/>
          <w:szCs w:val="20"/>
          <w:vertAlign w:val="subscript"/>
        </w:rPr>
        <w:t>i</w:t>
      </w:r>
      <w:r w:rsidRPr="007D3B7A">
        <w:rPr>
          <w:rFonts w:ascii="Times New Roman" w:hAnsi="Times New Roman"/>
          <w:sz w:val="20"/>
          <w:szCs w:val="20"/>
        </w:rPr>
        <w:t xml:space="preserve">) and (a) </w:t>
      </w:r>
      <w:r w:rsidRPr="007D3B7A">
        <w:rPr>
          <w:rFonts w:ascii="Times New Roman" w:hAnsi="Times New Roman"/>
          <w:i/>
          <w:iCs/>
          <w:sz w:val="20"/>
          <w:szCs w:val="20"/>
        </w:rPr>
        <w:t>richness</w:t>
      </w:r>
      <w:r w:rsidRPr="007D3B7A">
        <w:rPr>
          <w:rFonts w:ascii="Times New Roman" w:hAnsi="Times New Roman"/>
          <w:sz w:val="20"/>
          <w:szCs w:val="20"/>
        </w:rPr>
        <w:t xml:space="preserve"> or (b) </w:t>
      </w:r>
      <w:r w:rsidRPr="007D3B7A">
        <w:rPr>
          <w:rFonts w:ascii="Times New Roman" w:hAnsi="Times New Roman"/>
          <w:i/>
          <w:iCs/>
          <w:sz w:val="20"/>
          <w:szCs w:val="20"/>
        </w:rPr>
        <w:t>Shannon’s diversity</w:t>
      </w:r>
      <w:r w:rsidRPr="007D3B7A">
        <w:rPr>
          <w:rFonts w:ascii="Times New Roman" w:hAnsi="Times New Roman"/>
          <w:sz w:val="20"/>
          <w:szCs w:val="20"/>
        </w:rPr>
        <w:t xml:space="preserve"> between GNP (n=18) and MH (n=27) springs/streams. Positive and slightly negative correlations in MH and GNP lack significance (p&gt;0.05). Nevertheless, observed richness significantly varied between glacier systems (p=0.040). Lines and gray boundaries represent linear regressions and 95% CIs.</w:t>
      </w:r>
    </w:p>
    <w:p w14:paraId="2A3109F8" w14:textId="77777777" w:rsidR="00EE2469" w:rsidRPr="007D3B7A" w:rsidRDefault="00EE2469">
      <w:pPr>
        <w:pStyle w:val="Body"/>
        <w:spacing w:line="240" w:lineRule="auto"/>
        <w:ind w:firstLine="720"/>
        <w:jc w:val="center"/>
        <w:rPr>
          <w:rFonts w:ascii="Times New Roman" w:eastAsia="Times New Roman" w:hAnsi="Times New Roman" w:cs="Times New Roman"/>
          <w:shd w:val="clear" w:color="auto" w:fill="FFFFFF"/>
        </w:rPr>
      </w:pPr>
    </w:p>
    <w:p w14:paraId="365849AF" w14:textId="77777777" w:rsidR="00EE2469" w:rsidRPr="007D3B7A" w:rsidRDefault="00000000">
      <w:pPr>
        <w:pStyle w:val="Body"/>
        <w:spacing w:line="240" w:lineRule="auto"/>
        <w:ind w:firstLine="720"/>
        <w:rPr>
          <w:rFonts w:ascii="Times New Roman" w:eastAsia="Times New Roman" w:hAnsi="Times New Roman" w:cs="Times New Roman"/>
          <w:shd w:val="clear" w:color="auto" w:fill="FFFFFF"/>
        </w:rPr>
      </w:pPr>
      <w:r w:rsidRPr="007D3B7A">
        <w:rPr>
          <w:rFonts w:ascii="Times New Roman" w:eastAsia="Times New Roman" w:hAnsi="Times New Roman" w:cs="Times New Roman"/>
          <w:noProof/>
          <w:shd w:val="clear" w:color="auto" w:fill="FFFFFF"/>
        </w:rPr>
        <w:lastRenderedPageBreak/>
        <w:drawing>
          <wp:inline distT="0" distB="0" distL="0" distR="0" wp14:anchorId="2A43A345" wp14:editId="7FDB47FB">
            <wp:extent cx="4529667" cy="4529667"/>
            <wp:effectExtent l="0" t="0" r="0" b="0"/>
            <wp:docPr id="1073741829" name="officeArt object" descr="image8.png"/>
            <wp:cNvGraphicFramePr/>
            <a:graphic xmlns:a="http://schemas.openxmlformats.org/drawingml/2006/main">
              <a:graphicData uri="http://schemas.openxmlformats.org/drawingml/2006/picture">
                <pic:pic xmlns:pic="http://schemas.openxmlformats.org/drawingml/2006/picture">
                  <pic:nvPicPr>
                    <pic:cNvPr id="1073741829" name="image8.png" descr="image8.png"/>
                    <pic:cNvPicPr>
                      <a:picLocks noChangeAspect="1"/>
                    </pic:cNvPicPr>
                  </pic:nvPicPr>
                  <pic:blipFill>
                    <a:blip r:embed="rId14"/>
                    <a:stretch>
                      <a:fillRect/>
                    </a:stretch>
                  </pic:blipFill>
                  <pic:spPr>
                    <a:xfrm>
                      <a:off x="0" y="0"/>
                      <a:ext cx="4529667" cy="4529667"/>
                    </a:xfrm>
                    <a:prstGeom prst="rect">
                      <a:avLst/>
                    </a:prstGeom>
                    <a:ln w="12700" cap="flat">
                      <a:noFill/>
                      <a:miter lim="400000"/>
                    </a:ln>
                    <a:effectLst/>
                  </pic:spPr>
                </pic:pic>
              </a:graphicData>
            </a:graphic>
          </wp:inline>
        </w:drawing>
      </w:r>
    </w:p>
    <w:p w14:paraId="740F8933"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sz w:val="20"/>
          <w:szCs w:val="20"/>
        </w:rPr>
        <w:t>Figure 5</w:t>
      </w:r>
      <w:r w:rsidRPr="007D3B7A">
        <w:rPr>
          <w:rFonts w:ascii="Times New Roman" w:hAnsi="Times New Roman"/>
          <w:sz w:val="20"/>
          <w:szCs w:val="20"/>
        </w:rPr>
        <w:t xml:space="preserve">. </w:t>
      </w:r>
      <w:r w:rsidRPr="007D3B7A">
        <w:rPr>
          <w:rFonts w:ascii="Times New Roman" w:hAnsi="Times New Roman"/>
          <w:b/>
          <w:bCs/>
          <w:sz w:val="20"/>
          <w:szCs w:val="20"/>
        </w:rPr>
        <w:t>Covariation (R</w:t>
      </w:r>
      <w:r w:rsidRPr="007D3B7A">
        <w:rPr>
          <w:rFonts w:ascii="Times New Roman" w:hAnsi="Times New Roman"/>
          <w:b/>
          <w:bCs/>
          <w:sz w:val="20"/>
          <w:szCs w:val="20"/>
          <w:vertAlign w:val="superscript"/>
        </w:rPr>
        <w:t>2</w:t>
      </w:r>
      <w:r w:rsidRPr="007D3B7A">
        <w:rPr>
          <w:rFonts w:ascii="Times New Roman" w:hAnsi="Times New Roman"/>
          <w:b/>
          <w:bCs/>
          <w:sz w:val="20"/>
          <w:szCs w:val="20"/>
        </w:rPr>
        <w:t>) of microbial community composition and selected environmental variables in MH and GNP</w:t>
      </w:r>
      <w:r w:rsidRPr="007D3B7A">
        <w:rPr>
          <w:rFonts w:ascii="Times New Roman" w:hAnsi="Times New Roman"/>
          <w:sz w:val="20"/>
          <w:szCs w:val="20"/>
        </w:rPr>
        <w:t>. (filled shapes and colors). Data points are technical replicates. Empty circles and lines represent means and 95% CIs, respectively. Dotted vertical lines – colored by glacier system – illustrate dissimilar geographic means (p=2.74 x 10</w:t>
      </w:r>
      <w:r w:rsidRPr="007D3B7A">
        <w:rPr>
          <w:rFonts w:ascii="Times New Roman" w:hAnsi="Times New Roman"/>
          <w:sz w:val="20"/>
          <w:szCs w:val="20"/>
          <w:vertAlign w:val="superscript"/>
        </w:rPr>
        <w:t>-7</w:t>
      </w:r>
      <w:r w:rsidRPr="007D3B7A">
        <w:rPr>
          <w:rFonts w:ascii="Times New Roman" w:hAnsi="Times New Roman"/>
          <w:sz w:val="20"/>
          <w:szCs w:val="20"/>
        </w:rPr>
        <w:t xml:space="preserve">) spanning all variables — abbreviations found in </w:t>
      </w:r>
      <w:r w:rsidRPr="007D3B7A">
        <w:rPr>
          <w:rFonts w:ascii="Times New Roman" w:hAnsi="Times New Roman"/>
          <w:i/>
          <w:iCs/>
          <w:sz w:val="20"/>
          <w:szCs w:val="20"/>
        </w:rPr>
        <w:t>Water sample collection and environmental measurements</w:t>
      </w:r>
      <w:r w:rsidRPr="007D3B7A">
        <w:rPr>
          <w:rFonts w:ascii="Times New Roman" w:hAnsi="Times New Roman"/>
          <w:sz w:val="20"/>
          <w:szCs w:val="20"/>
        </w:rPr>
        <w:t>.</w:t>
      </w:r>
    </w:p>
    <w:p w14:paraId="130F6670" w14:textId="77777777" w:rsidR="00EE2469" w:rsidRPr="007D3B7A" w:rsidRDefault="00EE2469">
      <w:pPr>
        <w:pStyle w:val="Body"/>
        <w:spacing w:line="240" w:lineRule="auto"/>
        <w:rPr>
          <w:rFonts w:ascii="Times New Roman" w:eastAsia="Times New Roman" w:hAnsi="Times New Roman" w:cs="Times New Roman"/>
          <w:sz w:val="20"/>
          <w:szCs w:val="20"/>
        </w:rPr>
      </w:pPr>
    </w:p>
    <w:p w14:paraId="50D9825F" w14:textId="77777777" w:rsidR="00EE2469" w:rsidRPr="007D3B7A" w:rsidRDefault="00000000">
      <w:pPr>
        <w:pStyle w:val="Body"/>
        <w:spacing w:line="240" w:lineRule="auto"/>
        <w:rPr>
          <w:rFonts w:ascii="Times New Roman" w:eastAsia="Times New Roman" w:hAnsi="Times New Roman" w:cs="Times New Roman"/>
          <w:sz w:val="24"/>
          <w:szCs w:val="24"/>
        </w:rPr>
      </w:pPr>
      <w:r w:rsidRPr="007D3B7A">
        <w:rPr>
          <w:rFonts w:ascii="Times New Roman" w:eastAsia="Times New Roman" w:hAnsi="Times New Roman" w:cs="Times New Roman"/>
          <w:noProof/>
          <w:sz w:val="24"/>
          <w:szCs w:val="24"/>
        </w:rPr>
        <w:lastRenderedPageBreak/>
        <w:drawing>
          <wp:inline distT="0" distB="0" distL="0" distR="0" wp14:anchorId="1A65780C" wp14:editId="41BB349C">
            <wp:extent cx="4824004" cy="4087283"/>
            <wp:effectExtent l="0" t="0" r="0" b="0"/>
            <wp:docPr id="1073741830" name="officeArt object" descr="image16.png"/>
            <wp:cNvGraphicFramePr/>
            <a:graphic xmlns:a="http://schemas.openxmlformats.org/drawingml/2006/main">
              <a:graphicData uri="http://schemas.openxmlformats.org/drawingml/2006/picture">
                <pic:pic xmlns:pic="http://schemas.openxmlformats.org/drawingml/2006/picture">
                  <pic:nvPicPr>
                    <pic:cNvPr id="1073741830" name="image16.png" descr="image16.png"/>
                    <pic:cNvPicPr>
                      <a:picLocks noChangeAspect="1"/>
                    </pic:cNvPicPr>
                  </pic:nvPicPr>
                  <pic:blipFill>
                    <a:blip r:embed="rId15"/>
                    <a:srcRect l="16666" t="6837" r="21634"/>
                    <a:stretch>
                      <a:fillRect/>
                    </a:stretch>
                  </pic:blipFill>
                  <pic:spPr>
                    <a:xfrm>
                      <a:off x="0" y="0"/>
                      <a:ext cx="4824004" cy="4087283"/>
                    </a:xfrm>
                    <a:prstGeom prst="rect">
                      <a:avLst/>
                    </a:prstGeom>
                    <a:ln w="12700" cap="flat">
                      <a:noFill/>
                      <a:miter lim="400000"/>
                    </a:ln>
                    <a:effectLst/>
                  </pic:spPr>
                </pic:pic>
              </a:graphicData>
            </a:graphic>
          </wp:inline>
        </w:drawing>
      </w:r>
      <w:r w:rsidRPr="007D3B7A">
        <w:rPr>
          <w:rFonts w:ascii="Times New Roman" w:eastAsia="Times New Roman" w:hAnsi="Times New Roman" w:cs="Times New Roman"/>
          <w:sz w:val="24"/>
          <w:szCs w:val="24"/>
        </w:rPr>
        <w:br/>
      </w:r>
      <w:commentRangeStart w:id="139"/>
    </w:p>
    <w:p w14:paraId="436B4C61"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sz w:val="20"/>
          <w:szCs w:val="20"/>
        </w:rPr>
        <w:t>Figure 6</w:t>
      </w:r>
      <w:r w:rsidRPr="007D3B7A">
        <w:rPr>
          <w:rFonts w:ascii="Times New Roman" w:hAnsi="Times New Roman"/>
          <w:sz w:val="20"/>
          <w:szCs w:val="20"/>
        </w:rPr>
        <w:t xml:space="preserve">. </w:t>
      </w:r>
      <w:commentRangeEnd w:id="139"/>
      <w:r w:rsidRPr="007D3B7A">
        <w:commentReference w:id="139"/>
      </w:r>
      <w:r w:rsidRPr="007D3B7A">
        <w:rPr>
          <w:rFonts w:ascii="Times New Roman" w:hAnsi="Times New Roman"/>
          <w:b/>
          <w:bCs/>
          <w:sz w:val="20"/>
          <w:szCs w:val="20"/>
        </w:rPr>
        <w:t>Geographic separation drives beta diversity across Mount Hood and Glacier National Park springs and streams</w:t>
      </w:r>
      <w:r w:rsidRPr="007D3B7A">
        <w:rPr>
          <w:rFonts w:ascii="Times New Roman" w:hAnsi="Times New Roman"/>
          <w:sz w:val="20"/>
          <w:szCs w:val="20"/>
        </w:rPr>
        <w:t>. PCA of spring and stream bacterial samples grouped by geographic location (colors and shapes). The first two components explained 26.2% of the total variability. Fitted environmental variables represent significant linear regressions (p &lt; 0.05) where we plotted PC1 and PC2 as a function of environmental measurements. Ellipses illustrate the standard deviation within MH or GNP.</w:t>
      </w:r>
    </w:p>
    <w:p w14:paraId="5FFB2955" w14:textId="77777777" w:rsidR="00EE2469" w:rsidRPr="007D3B7A" w:rsidRDefault="00EE2469">
      <w:pPr>
        <w:pStyle w:val="Body"/>
        <w:spacing w:line="240" w:lineRule="auto"/>
        <w:rPr>
          <w:rFonts w:ascii="Times New Roman" w:eastAsia="Times New Roman" w:hAnsi="Times New Roman" w:cs="Times New Roman"/>
          <w:sz w:val="20"/>
          <w:szCs w:val="20"/>
        </w:rPr>
      </w:pPr>
    </w:p>
    <w:p w14:paraId="416D829D" w14:textId="77777777" w:rsidR="00EE2469" w:rsidRPr="007D3B7A" w:rsidRDefault="00000000">
      <w:pPr>
        <w:pStyle w:val="Body"/>
        <w:spacing w:line="240" w:lineRule="auto"/>
        <w:rPr>
          <w:rFonts w:ascii="Times New Roman" w:eastAsia="Times New Roman" w:hAnsi="Times New Roman" w:cs="Times New Roman"/>
        </w:rPr>
      </w:pPr>
      <w:r w:rsidRPr="007D3B7A">
        <w:rPr>
          <w:noProof/>
        </w:rPr>
        <w:lastRenderedPageBreak/>
        <w:drawing>
          <wp:anchor distT="114300" distB="114300" distL="114300" distR="114300" simplePos="0" relativeHeight="251659264" behindDoc="0" locked="0" layoutInCell="1" allowOverlap="1" wp14:anchorId="45DE0CC1" wp14:editId="729C17E9">
            <wp:simplePos x="0" y="0"/>
            <wp:positionH relativeFrom="column">
              <wp:posOffset>-623887</wp:posOffset>
            </wp:positionH>
            <wp:positionV relativeFrom="line">
              <wp:posOffset>114300</wp:posOffset>
            </wp:positionV>
            <wp:extent cx="6681788" cy="4471658"/>
            <wp:effectExtent l="0" t="0" r="0" b="0"/>
            <wp:wrapTopAndBottom distT="114300" distB="114300"/>
            <wp:docPr id="1073741831" name="officeArt object" descr="image29.png"/>
            <wp:cNvGraphicFramePr/>
            <a:graphic xmlns:a="http://schemas.openxmlformats.org/drawingml/2006/main">
              <a:graphicData uri="http://schemas.openxmlformats.org/drawingml/2006/picture">
                <pic:pic xmlns:pic="http://schemas.openxmlformats.org/drawingml/2006/picture">
                  <pic:nvPicPr>
                    <pic:cNvPr id="1073741831" name="image29.png" descr="image29.png"/>
                    <pic:cNvPicPr>
                      <a:picLocks noChangeAspect="1"/>
                    </pic:cNvPicPr>
                  </pic:nvPicPr>
                  <pic:blipFill>
                    <a:blip r:embed="rId16"/>
                    <a:srcRect l="4647" r="2724" b="6971"/>
                    <a:stretch>
                      <a:fillRect/>
                    </a:stretch>
                  </pic:blipFill>
                  <pic:spPr>
                    <a:xfrm>
                      <a:off x="0" y="0"/>
                      <a:ext cx="6681788" cy="4471658"/>
                    </a:xfrm>
                    <a:prstGeom prst="rect">
                      <a:avLst/>
                    </a:prstGeom>
                    <a:ln w="12700" cap="flat">
                      <a:noFill/>
                      <a:miter lim="400000"/>
                    </a:ln>
                    <a:effectLst/>
                  </pic:spPr>
                </pic:pic>
              </a:graphicData>
            </a:graphic>
          </wp:anchor>
        </w:drawing>
      </w:r>
      <w:r w:rsidRPr="007D3B7A">
        <w:rPr>
          <w:rFonts w:ascii="Times New Roman" w:eastAsia="Times New Roman" w:hAnsi="Times New Roman" w:cs="Times New Roman"/>
        </w:rPr>
        <w:br/>
      </w:r>
      <w:commentRangeStart w:id="140"/>
    </w:p>
    <w:p w14:paraId="2138879F"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rPr>
        <w:t>Figure 7</w:t>
      </w:r>
      <w:r w:rsidRPr="007D3B7A">
        <w:rPr>
          <w:rFonts w:ascii="Times New Roman" w:hAnsi="Times New Roman"/>
        </w:rPr>
        <w:t>.</w:t>
      </w:r>
      <w:commentRangeEnd w:id="140"/>
      <w:r w:rsidRPr="007D3B7A">
        <w:commentReference w:id="140"/>
      </w:r>
      <w:r w:rsidRPr="007D3B7A">
        <w:rPr>
          <w:rFonts w:ascii="Times New Roman" w:hAnsi="Times New Roman"/>
        </w:rPr>
        <w:t xml:space="preserve"> </w:t>
      </w:r>
      <w:r w:rsidRPr="007D3B7A">
        <w:rPr>
          <w:rFonts w:ascii="Times New Roman" w:hAnsi="Times New Roman"/>
          <w:sz w:val="20"/>
          <w:szCs w:val="20"/>
        </w:rPr>
        <w:t>Abundance comparison of bacterial spring and stream communities [</w:t>
      </w:r>
      <w:r w:rsidRPr="007D3B7A">
        <w:rPr>
          <w:rFonts w:ascii="Times New Roman" w:hAnsi="Times New Roman"/>
          <w:b/>
          <w:bCs/>
          <w:sz w:val="20"/>
          <w:szCs w:val="20"/>
        </w:rPr>
        <w:t>shape</w:t>
      </w:r>
      <w:r w:rsidRPr="007D3B7A">
        <w:rPr>
          <w:rFonts w:ascii="Times New Roman" w:hAnsi="Times New Roman"/>
          <w:sz w:val="20"/>
          <w:szCs w:val="20"/>
        </w:rPr>
        <w:t xml:space="preserve"> = predominant recharge source per Miller et al. [2021], color = sample type, size = relative abundance (fraction) of classes in the applicable sample (x-axis)]. OTUs – within each Class – were removed if they comprised &lt; 2% of the total relative abundance in all samples. </w:t>
      </w:r>
      <w:r w:rsidRPr="007D3B7A">
        <w:rPr>
          <w:rFonts w:ascii="Times New Roman" w:hAnsi="Times New Roman"/>
          <w:b/>
          <w:bCs/>
          <w:sz w:val="20"/>
          <w:szCs w:val="20"/>
          <w:shd w:val="clear" w:color="auto" w:fill="FFFF00"/>
        </w:rPr>
        <w:t>Bolded Classes are mentioned in the text</w:t>
      </w:r>
      <w:r w:rsidRPr="007D3B7A">
        <w:rPr>
          <w:rFonts w:ascii="Times New Roman" w:hAnsi="Times New Roman"/>
          <w:sz w:val="20"/>
          <w:szCs w:val="20"/>
        </w:rPr>
        <w:t>.</w:t>
      </w:r>
    </w:p>
    <w:p w14:paraId="6E0D38D9" w14:textId="77777777" w:rsidR="00EE2469" w:rsidRPr="007D3B7A" w:rsidRDefault="00EE2469">
      <w:pPr>
        <w:pStyle w:val="Body"/>
        <w:spacing w:line="240" w:lineRule="auto"/>
        <w:rPr>
          <w:rFonts w:ascii="Times New Roman" w:eastAsia="Times New Roman" w:hAnsi="Times New Roman" w:cs="Times New Roman"/>
          <w:b/>
          <w:bCs/>
          <w:sz w:val="20"/>
          <w:szCs w:val="20"/>
        </w:rPr>
      </w:pPr>
    </w:p>
    <w:p w14:paraId="0C4ABDDE" w14:textId="77777777" w:rsidR="00EE2469" w:rsidRPr="007D3B7A" w:rsidRDefault="00EE2469">
      <w:pPr>
        <w:pStyle w:val="Body"/>
        <w:spacing w:line="240" w:lineRule="auto"/>
        <w:rPr>
          <w:rFonts w:ascii="Times New Roman" w:eastAsia="Times New Roman" w:hAnsi="Times New Roman" w:cs="Times New Roman"/>
          <w:b/>
          <w:bCs/>
          <w:sz w:val="20"/>
          <w:szCs w:val="20"/>
        </w:rPr>
      </w:pPr>
    </w:p>
    <w:p w14:paraId="11A3C2D4" w14:textId="77777777" w:rsidR="00D303B9" w:rsidRDefault="00D303B9">
      <w:pPr>
        <w:rPr>
          <w:rFonts w:cs="Arial Unicode MS"/>
          <w:b/>
          <w:bCs/>
          <w:color w:val="000000"/>
          <w:sz w:val="20"/>
          <w:szCs w:val="20"/>
          <w:u w:color="000000"/>
          <w14:textOutline w14:w="0" w14:cap="flat" w14:cmpd="sng" w14:algn="ctr">
            <w14:noFill/>
            <w14:prstDash w14:val="solid"/>
            <w14:bevel/>
          </w14:textOutline>
        </w:rPr>
      </w:pPr>
      <w:r>
        <w:rPr>
          <w:b/>
          <w:bCs/>
          <w:sz w:val="20"/>
          <w:szCs w:val="20"/>
        </w:rPr>
        <w:br w:type="page"/>
      </w:r>
    </w:p>
    <w:p w14:paraId="2A62A9D1" w14:textId="055E670B" w:rsidR="00EE2469" w:rsidRPr="007D3B7A" w:rsidRDefault="00000000">
      <w:pPr>
        <w:pStyle w:val="Body"/>
        <w:spacing w:line="240" w:lineRule="auto"/>
        <w:rPr>
          <w:rFonts w:ascii="Times New Roman" w:eastAsia="Times New Roman" w:hAnsi="Times New Roman" w:cs="Times New Roman"/>
          <w:b/>
          <w:bCs/>
          <w:sz w:val="20"/>
          <w:szCs w:val="20"/>
        </w:rPr>
      </w:pPr>
      <w:r w:rsidRPr="007D3B7A">
        <w:rPr>
          <w:rFonts w:ascii="Times New Roman" w:hAnsi="Times New Roman"/>
          <w:b/>
          <w:bCs/>
          <w:sz w:val="20"/>
          <w:szCs w:val="20"/>
        </w:rPr>
        <w:lastRenderedPageBreak/>
        <w:t>SUPPLEMENTAL</w:t>
      </w:r>
      <w:r w:rsidR="00D303B9">
        <w:rPr>
          <w:rFonts w:ascii="Times New Roman" w:hAnsi="Times New Roman"/>
          <w:b/>
          <w:bCs/>
          <w:sz w:val="20"/>
          <w:szCs w:val="20"/>
        </w:rPr>
        <w:t xml:space="preserve"> FIGURES</w:t>
      </w:r>
    </w:p>
    <w:p w14:paraId="26198B4C" w14:textId="77777777" w:rsidR="00EE2469" w:rsidRPr="007D3B7A" w:rsidRDefault="00EE2469">
      <w:pPr>
        <w:pStyle w:val="Body"/>
        <w:spacing w:line="240" w:lineRule="auto"/>
        <w:rPr>
          <w:rFonts w:ascii="Times New Roman" w:eastAsia="Times New Roman" w:hAnsi="Times New Roman" w:cs="Times New Roman"/>
          <w:b/>
          <w:bCs/>
          <w:sz w:val="20"/>
          <w:szCs w:val="20"/>
          <w:shd w:val="clear" w:color="auto" w:fill="FFFF00"/>
        </w:rPr>
      </w:pPr>
    </w:p>
    <w:p w14:paraId="3D01AA51" w14:textId="77777777" w:rsidR="00EE2469" w:rsidRPr="007D3B7A" w:rsidRDefault="00000000">
      <w:pPr>
        <w:pStyle w:val="Body"/>
        <w:spacing w:line="240" w:lineRule="auto"/>
        <w:rPr>
          <w:rFonts w:ascii="Times New Roman" w:eastAsia="Times New Roman" w:hAnsi="Times New Roman" w:cs="Times New Roman"/>
          <w:b/>
          <w:bCs/>
          <w:sz w:val="20"/>
          <w:szCs w:val="20"/>
        </w:rPr>
      </w:pPr>
      <w:r w:rsidRPr="007D3B7A">
        <w:rPr>
          <w:rFonts w:ascii="Times New Roman" w:eastAsia="Times New Roman" w:hAnsi="Times New Roman" w:cs="Times New Roman"/>
          <w:b/>
          <w:bCs/>
          <w:noProof/>
          <w:sz w:val="20"/>
          <w:szCs w:val="20"/>
        </w:rPr>
        <w:drawing>
          <wp:inline distT="0" distB="0" distL="0" distR="0" wp14:anchorId="694E30A4" wp14:editId="77ACEC1A">
            <wp:extent cx="5943600" cy="2705100"/>
            <wp:effectExtent l="0" t="0" r="0" b="0"/>
            <wp:docPr id="1073741832" name="officeArt object" descr="image18.png"/>
            <wp:cNvGraphicFramePr/>
            <a:graphic xmlns:a="http://schemas.openxmlformats.org/drawingml/2006/main">
              <a:graphicData uri="http://schemas.openxmlformats.org/drawingml/2006/picture">
                <pic:pic xmlns:pic="http://schemas.openxmlformats.org/drawingml/2006/picture">
                  <pic:nvPicPr>
                    <pic:cNvPr id="1073741832" name="image18.png" descr="image18.png"/>
                    <pic:cNvPicPr>
                      <a:picLocks noChangeAspect="1"/>
                    </pic:cNvPicPr>
                  </pic:nvPicPr>
                  <pic:blipFill>
                    <a:blip r:embed="rId17"/>
                    <a:stretch>
                      <a:fillRect/>
                    </a:stretch>
                  </pic:blipFill>
                  <pic:spPr>
                    <a:xfrm>
                      <a:off x="0" y="0"/>
                      <a:ext cx="5943600" cy="2705100"/>
                    </a:xfrm>
                    <a:prstGeom prst="rect">
                      <a:avLst/>
                    </a:prstGeom>
                    <a:ln w="12700" cap="flat">
                      <a:noFill/>
                      <a:miter lim="400000"/>
                    </a:ln>
                    <a:effectLst/>
                  </pic:spPr>
                </pic:pic>
              </a:graphicData>
            </a:graphic>
          </wp:inline>
        </w:drawing>
      </w:r>
    </w:p>
    <w:p w14:paraId="03EFB8C0"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sz w:val="20"/>
          <w:szCs w:val="20"/>
          <w:shd w:val="clear" w:color="auto" w:fill="FFFF00"/>
        </w:rPr>
        <w:t>Figure S1</w:t>
      </w:r>
      <w:r w:rsidRPr="007D3B7A">
        <w:rPr>
          <w:rFonts w:ascii="Times New Roman" w:hAnsi="Times New Roman"/>
          <w:sz w:val="20"/>
          <w:szCs w:val="20"/>
        </w:rPr>
        <w:t xml:space="preserve">. </w:t>
      </w:r>
      <w:r w:rsidRPr="007D3B7A">
        <w:rPr>
          <w:rFonts w:ascii="Times New Roman" w:hAnsi="Times New Roman"/>
          <w:b/>
          <w:bCs/>
          <w:sz w:val="20"/>
          <w:szCs w:val="20"/>
        </w:rPr>
        <w:t>Pairwise correlations and distributions of hydrogeochemical variables used in our abiotic PCA, after log</w:t>
      </w:r>
      <w:r w:rsidRPr="007D3B7A">
        <w:rPr>
          <w:rFonts w:ascii="Arial Unicode MS" w:hAnsi="Arial Unicode MS"/>
          <w:sz w:val="20"/>
          <w:szCs w:val="20"/>
        </w:rPr>
        <w:t>₁₀</w:t>
      </w:r>
      <w:r w:rsidRPr="007D3B7A">
        <w:rPr>
          <w:rFonts w:ascii="Times New Roman" w:hAnsi="Times New Roman"/>
          <w:b/>
          <w:bCs/>
          <w:sz w:val="20"/>
          <w:szCs w:val="20"/>
        </w:rPr>
        <w:t>(x+1) transformation</w:t>
      </w:r>
      <w:r w:rsidRPr="007D3B7A">
        <w:rPr>
          <w:rFonts w:ascii="Times New Roman" w:hAnsi="Times New Roman"/>
          <w:sz w:val="20"/>
          <w:szCs w:val="20"/>
        </w:rPr>
        <w:t xml:space="preserve">. The Upper triangle shows Pearson correlation coefficients (r). Lower triangle shows scatterplots presenting cross-variable interactions. Variables exhibiting strong collinearity (r &gt; 0.9, highlighted in red) qualified for removal. Diagonal histograms show near-normal distributions, reflecting log10-transformation. This analysis informed variable selection to minimize multicollinearity while supporting biogeochemical interpretations (see </w:t>
      </w:r>
      <w:r w:rsidRPr="007D3B7A">
        <w:rPr>
          <w:rFonts w:ascii="Times New Roman" w:hAnsi="Times New Roman"/>
          <w:i/>
          <w:iCs/>
          <w:sz w:val="20"/>
          <w:szCs w:val="20"/>
        </w:rPr>
        <w:t>Methods</w:t>
      </w:r>
      <w:r w:rsidRPr="007D3B7A">
        <w:rPr>
          <w:rFonts w:ascii="Times New Roman" w:hAnsi="Times New Roman"/>
          <w:sz w:val="20"/>
          <w:szCs w:val="20"/>
        </w:rPr>
        <w:t>).</w:t>
      </w:r>
    </w:p>
    <w:p w14:paraId="1E8F50A1" w14:textId="77777777" w:rsidR="00EE2469" w:rsidRPr="007D3B7A" w:rsidRDefault="00EE2469">
      <w:pPr>
        <w:pStyle w:val="Body"/>
        <w:spacing w:line="240" w:lineRule="auto"/>
        <w:rPr>
          <w:rFonts w:ascii="Times New Roman" w:eastAsia="Times New Roman" w:hAnsi="Times New Roman" w:cs="Times New Roman"/>
          <w:sz w:val="20"/>
          <w:szCs w:val="20"/>
        </w:rPr>
      </w:pPr>
    </w:p>
    <w:p w14:paraId="7B14F0C6" w14:textId="77777777" w:rsidR="00EE2469" w:rsidRPr="007D3B7A" w:rsidRDefault="00000000">
      <w:pPr>
        <w:pStyle w:val="Body"/>
        <w:spacing w:line="240" w:lineRule="auto"/>
        <w:jc w:val="center"/>
        <w:rPr>
          <w:rFonts w:ascii="Times New Roman" w:eastAsia="Times New Roman" w:hAnsi="Times New Roman" w:cs="Times New Roman"/>
          <w:sz w:val="20"/>
          <w:szCs w:val="20"/>
        </w:rPr>
      </w:pPr>
      <w:r w:rsidRPr="007D3B7A">
        <w:rPr>
          <w:rFonts w:ascii="Times New Roman" w:eastAsia="Times New Roman" w:hAnsi="Times New Roman" w:cs="Times New Roman"/>
          <w:noProof/>
          <w:sz w:val="20"/>
          <w:szCs w:val="20"/>
        </w:rPr>
        <w:drawing>
          <wp:inline distT="0" distB="0" distL="0" distR="0" wp14:anchorId="3FEA8A32" wp14:editId="23C47775">
            <wp:extent cx="4624388" cy="3102945"/>
            <wp:effectExtent l="0" t="0" r="0" b="0"/>
            <wp:docPr id="1073741833" name="officeArt object" descr="image3.png"/>
            <wp:cNvGraphicFramePr/>
            <a:graphic xmlns:a="http://schemas.openxmlformats.org/drawingml/2006/main">
              <a:graphicData uri="http://schemas.openxmlformats.org/drawingml/2006/picture">
                <pic:pic xmlns:pic="http://schemas.openxmlformats.org/drawingml/2006/picture">
                  <pic:nvPicPr>
                    <pic:cNvPr id="1073741833" name="image3.png" descr="image3.png"/>
                    <pic:cNvPicPr>
                      <a:picLocks noChangeAspect="1"/>
                    </pic:cNvPicPr>
                  </pic:nvPicPr>
                  <pic:blipFill>
                    <a:blip r:embed="rId18"/>
                    <a:srcRect t="12371" b="2027"/>
                    <a:stretch>
                      <a:fillRect/>
                    </a:stretch>
                  </pic:blipFill>
                  <pic:spPr>
                    <a:xfrm>
                      <a:off x="0" y="0"/>
                      <a:ext cx="4624388" cy="3102945"/>
                    </a:xfrm>
                    <a:prstGeom prst="rect">
                      <a:avLst/>
                    </a:prstGeom>
                    <a:ln w="12700" cap="flat">
                      <a:noFill/>
                      <a:miter lim="400000"/>
                    </a:ln>
                    <a:effectLst/>
                  </pic:spPr>
                </pic:pic>
              </a:graphicData>
            </a:graphic>
          </wp:inline>
        </w:drawing>
      </w:r>
    </w:p>
    <w:p w14:paraId="6D65D649"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sz w:val="20"/>
          <w:szCs w:val="20"/>
          <w:shd w:val="clear" w:color="auto" w:fill="FFFF00"/>
        </w:rPr>
        <w:t>Figure S2</w:t>
      </w:r>
      <w:r w:rsidRPr="007D3B7A">
        <w:rPr>
          <w:rFonts w:ascii="Times New Roman" w:hAnsi="Times New Roman"/>
          <w:b/>
          <w:bCs/>
          <w:sz w:val="20"/>
          <w:szCs w:val="20"/>
        </w:rPr>
        <w:t xml:space="preserve">. </w:t>
      </w:r>
      <w:r w:rsidRPr="007D3B7A">
        <w:rPr>
          <w:rFonts w:ascii="Times New Roman" w:hAnsi="Times New Roman"/>
          <w:sz w:val="20"/>
          <w:szCs w:val="20"/>
        </w:rPr>
        <w:t>Rarefaction curve for alpha diversity analyses; Bacterial dataset (16S rRNA)</w:t>
      </w:r>
    </w:p>
    <w:p w14:paraId="76DAA02F" w14:textId="77777777" w:rsidR="00EE2469" w:rsidRPr="007D3B7A" w:rsidRDefault="00EE2469">
      <w:pPr>
        <w:pStyle w:val="Body"/>
        <w:spacing w:line="240" w:lineRule="auto"/>
        <w:rPr>
          <w:rFonts w:ascii="Times New Roman" w:eastAsia="Times New Roman" w:hAnsi="Times New Roman" w:cs="Times New Roman"/>
          <w:sz w:val="20"/>
          <w:szCs w:val="20"/>
        </w:rPr>
      </w:pPr>
    </w:p>
    <w:p w14:paraId="3C401A0B" w14:textId="77777777" w:rsidR="00EE2469" w:rsidRPr="007D3B7A" w:rsidRDefault="00000000">
      <w:pPr>
        <w:pStyle w:val="Body"/>
        <w:spacing w:line="240" w:lineRule="auto"/>
        <w:jc w:val="center"/>
        <w:rPr>
          <w:rFonts w:ascii="Times New Roman" w:eastAsia="Times New Roman" w:hAnsi="Times New Roman" w:cs="Times New Roman"/>
          <w:sz w:val="20"/>
          <w:szCs w:val="20"/>
        </w:rPr>
      </w:pPr>
      <w:r w:rsidRPr="007D3B7A">
        <w:rPr>
          <w:rFonts w:ascii="Times New Roman" w:eastAsia="Times New Roman" w:hAnsi="Times New Roman" w:cs="Times New Roman"/>
          <w:noProof/>
          <w:sz w:val="20"/>
          <w:szCs w:val="20"/>
        </w:rPr>
        <w:lastRenderedPageBreak/>
        <w:drawing>
          <wp:inline distT="0" distB="0" distL="0" distR="0" wp14:anchorId="43278E6F" wp14:editId="5F900460">
            <wp:extent cx="4995863" cy="2628926"/>
            <wp:effectExtent l="0" t="0" r="0" b="0"/>
            <wp:docPr id="1073741834" name="officeArt object" descr="image10.png"/>
            <wp:cNvGraphicFramePr/>
            <a:graphic xmlns:a="http://schemas.openxmlformats.org/drawingml/2006/main">
              <a:graphicData uri="http://schemas.openxmlformats.org/drawingml/2006/picture">
                <pic:pic xmlns:pic="http://schemas.openxmlformats.org/drawingml/2006/picture">
                  <pic:nvPicPr>
                    <pic:cNvPr id="1073741834" name="image10.png" descr="image10.png"/>
                    <pic:cNvPicPr>
                      <a:picLocks noChangeAspect="1"/>
                    </pic:cNvPicPr>
                  </pic:nvPicPr>
                  <pic:blipFill>
                    <a:blip r:embed="rId19"/>
                    <a:stretch>
                      <a:fillRect/>
                    </a:stretch>
                  </pic:blipFill>
                  <pic:spPr>
                    <a:xfrm>
                      <a:off x="0" y="0"/>
                      <a:ext cx="4995863" cy="2628926"/>
                    </a:xfrm>
                    <a:prstGeom prst="rect">
                      <a:avLst/>
                    </a:prstGeom>
                    <a:ln w="12700" cap="flat">
                      <a:noFill/>
                      <a:miter lim="400000"/>
                    </a:ln>
                    <a:effectLst/>
                  </pic:spPr>
                </pic:pic>
              </a:graphicData>
            </a:graphic>
          </wp:inline>
        </w:drawing>
      </w:r>
      <w:r w:rsidRPr="007D3B7A">
        <w:rPr>
          <w:rFonts w:ascii="Times New Roman" w:eastAsia="Times New Roman" w:hAnsi="Times New Roman" w:cs="Times New Roman"/>
          <w:sz w:val="20"/>
          <w:szCs w:val="20"/>
        </w:rPr>
        <w:br/>
      </w:r>
      <w:commentRangeStart w:id="141"/>
    </w:p>
    <w:p w14:paraId="0233F24A"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sz w:val="20"/>
          <w:szCs w:val="20"/>
          <w:shd w:val="clear" w:color="auto" w:fill="FFFF00"/>
        </w:rPr>
        <w:t>Figure S3</w:t>
      </w:r>
      <w:r w:rsidRPr="007D3B7A">
        <w:rPr>
          <w:rFonts w:ascii="Times New Roman" w:hAnsi="Times New Roman"/>
          <w:sz w:val="20"/>
          <w:szCs w:val="20"/>
        </w:rPr>
        <w:t xml:space="preserve">. </w:t>
      </w:r>
      <w:r w:rsidRPr="007D3B7A">
        <w:rPr>
          <w:rFonts w:ascii="Times New Roman" w:hAnsi="Times New Roman"/>
          <w:b/>
          <w:bCs/>
          <w:sz w:val="20"/>
          <w:szCs w:val="20"/>
        </w:rPr>
        <w:t>Batch effect on richness</w:t>
      </w:r>
      <w:r w:rsidRPr="007D3B7A">
        <w:rPr>
          <w:rFonts w:ascii="Times New Roman" w:hAnsi="Times New Roman"/>
          <w:sz w:val="20"/>
          <w:szCs w:val="20"/>
        </w:rPr>
        <w:t>.</w:t>
      </w:r>
      <w:commentRangeEnd w:id="141"/>
      <w:r w:rsidRPr="007D3B7A">
        <w:commentReference w:id="141"/>
      </w:r>
      <w:r w:rsidRPr="007D3B7A">
        <w:rPr>
          <w:rFonts w:ascii="Times New Roman" w:hAnsi="Times New Roman"/>
          <w:sz w:val="20"/>
          <w:szCs w:val="20"/>
        </w:rPr>
        <w:t xml:space="preserve"> Observed richness (i.e., total unique OTUs) in response to total 16S rRNA  (V4) reads in each sample, where color highlights different sequencing batches. Pearson’s correlation between sequencing depth (Total Reads) and richness was statistically significant (p &lt; 0.001, R</w:t>
      </w:r>
      <w:r w:rsidRPr="007D3B7A">
        <w:rPr>
          <w:rFonts w:ascii="Times New Roman" w:hAnsi="Times New Roman"/>
          <w:sz w:val="20"/>
          <w:szCs w:val="20"/>
          <w:vertAlign w:val="superscript"/>
        </w:rPr>
        <w:t>2</w:t>
      </w:r>
      <w:r w:rsidRPr="007D3B7A">
        <w:rPr>
          <w:rFonts w:ascii="Times New Roman" w:hAnsi="Times New Roman"/>
          <w:sz w:val="20"/>
          <w:szCs w:val="20"/>
        </w:rPr>
        <w:t xml:space="preserve"> = 0.64).</w:t>
      </w:r>
    </w:p>
    <w:p w14:paraId="1C78E73F" w14:textId="77777777" w:rsidR="00EE2469" w:rsidRPr="007D3B7A" w:rsidRDefault="00EE2469">
      <w:pPr>
        <w:pStyle w:val="Body"/>
        <w:spacing w:line="240" w:lineRule="auto"/>
        <w:rPr>
          <w:rFonts w:ascii="Times New Roman" w:eastAsia="Times New Roman" w:hAnsi="Times New Roman" w:cs="Times New Roman"/>
          <w:sz w:val="20"/>
          <w:szCs w:val="20"/>
        </w:rPr>
      </w:pPr>
    </w:p>
    <w:p w14:paraId="654C1CFF"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eastAsia="Times New Roman" w:hAnsi="Times New Roman" w:cs="Times New Roman"/>
          <w:noProof/>
          <w:sz w:val="20"/>
          <w:szCs w:val="20"/>
        </w:rPr>
        <w:drawing>
          <wp:inline distT="0" distB="0" distL="0" distR="0" wp14:anchorId="3304BEBA" wp14:editId="5815B5F8">
            <wp:extent cx="5053013" cy="2725117"/>
            <wp:effectExtent l="0" t="0" r="0" b="0"/>
            <wp:docPr id="1073741835" name="officeArt object" descr="image28.png"/>
            <wp:cNvGraphicFramePr/>
            <a:graphic xmlns:a="http://schemas.openxmlformats.org/drawingml/2006/main">
              <a:graphicData uri="http://schemas.openxmlformats.org/drawingml/2006/picture">
                <pic:pic xmlns:pic="http://schemas.openxmlformats.org/drawingml/2006/picture">
                  <pic:nvPicPr>
                    <pic:cNvPr id="1073741835" name="image28.png" descr="image28.png"/>
                    <pic:cNvPicPr>
                      <a:picLocks noChangeAspect="1"/>
                    </pic:cNvPicPr>
                  </pic:nvPicPr>
                  <pic:blipFill>
                    <a:blip r:embed="rId20"/>
                    <a:srcRect t="15536" b="3671"/>
                    <a:stretch>
                      <a:fillRect/>
                    </a:stretch>
                  </pic:blipFill>
                  <pic:spPr>
                    <a:xfrm>
                      <a:off x="0" y="0"/>
                      <a:ext cx="5053013" cy="2725117"/>
                    </a:xfrm>
                    <a:prstGeom prst="rect">
                      <a:avLst/>
                    </a:prstGeom>
                    <a:ln w="12700" cap="flat">
                      <a:noFill/>
                      <a:miter lim="400000"/>
                    </a:ln>
                    <a:effectLst/>
                  </pic:spPr>
                </pic:pic>
              </a:graphicData>
            </a:graphic>
          </wp:inline>
        </w:drawing>
      </w:r>
      <w:r w:rsidRPr="007D3B7A">
        <w:rPr>
          <w:rFonts w:ascii="Times New Roman" w:eastAsia="Times New Roman" w:hAnsi="Times New Roman" w:cs="Times New Roman"/>
          <w:sz w:val="20"/>
          <w:szCs w:val="20"/>
        </w:rPr>
        <w:br/>
      </w:r>
      <w:commentRangeStart w:id="142"/>
    </w:p>
    <w:p w14:paraId="34015CEC"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sz w:val="20"/>
          <w:szCs w:val="20"/>
          <w:shd w:val="clear" w:color="auto" w:fill="FFFF00"/>
        </w:rPr>
        <w:t>Figure S4</w:t>
      </w:r>
      <w:r w:rsidRPr="007D3B7A">
        <w:rPr>
          <w:rFonts w:ascii="Times New Roman" w:hAnsi="Times New Roman"/>
          <w:sz w:val="20"/>
          <w:szCs w:val="20"/>
        </w:rPr>
        <w:t>.</w:t>
      </w:r>
      <w:commentRangeEnd w:id="142"/>
      <w:r w:rsidRPr="007D3B7A">
        <w:commentReference w:id="142"/>
      </w:r>
      <w:r w:rsidRPr="007D3B7A">
        <w:rPr>
          <w:rFonts w:ascii="Times New Roman" w:hAnsi="Times New Roman"/>
          <w:sz w:val="20"/>
          <w:szCs w:val="20"/>
        </w:rPr>
        <w:t xml:space="preserve"> Rarefaction curve for alpha diversity analyses; Eukaryotic dataset (18S rRNA)</w:t>
      </w:r>
    </w:p>
    <w:p w14:paraId="1A923553" w14:textId="77777777" w:rsidR="00EE2469" w:rsidRPr="007D3B7A" w:rsidRDefault="00EE2469">
      <w:pPr>
        <w:pStyle w:val="Body"/>
        <w:spacing w:line="240" w:lineRule="auto"/>
        <w:rPr>
          <w:rFonts w:ascii="Times New Roman" w:eastAsia="Times New Roman" w:hAnsi="Times New Roman" w:cs="Times New Roman"/>
          <w:sz w:val="20"/>
          <w:szCs w:val="20"/>
        </w:rPr>
      </w:pPr>
    </w:p>
    <w:p w14:paraId="761461C7"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eastAsia="Times New Roman" w:hAnsi="Times New Roman" w:cs="Times New Roman"/>
          <w:noProof/>
          <w:sz w:val="20"/>
          <w:szCs w:val="20"/>
        </w:rPr>
        <w:lastRenderedPageBreak/>
        <w:drawing>
          <wp:inline distT="0" distB="0" distL="0" distR="0" wp14:anchorId="53F2C11C" wp14:editId="22E73D18">
            <wp:extent cx="5943600" cy="2616200"/>
            <wp:effectExtent l="0" t="0" r="0" b="0"/>
            <wp:docPr id="1073741836" name="officeArt object" descr="image11.png"/>
            <wp:cNvGraphicFramePr/>
            <a:graphic xmlns:a="http://schemas.openxmlformats.org/drawingml/2006/main">
              <a:graphicData uri="http://schemas.openxmlformats.org/drawingml/2006/picture">
                <pic:pic xmlns:pic="http://schemas.openxmlformats.org/drawingml/2006/picture">
                  <pic:nvPicPr>
                    <pic:cNvPr id="1073741836" name="image11.png" descr="image11.png"/>
                    <pic:cNvPicPr>
                      <a:picLocks noChangeAspect="1"/>
                    </pic:cNvPicPr>
                  </pic:nvPicPr>
                  <pic:blipFill>
                    <a:blip r:embed="rId21"/>
                    <a:stretch>
                      <a:fillRect/>
                    </a:stretch>
                  </pic:blipFill>
                  <pic:spPr>
                    <a:xfrm>
                      <a:off x="0" y="0"/>
                      <a:ext cx="5943600" cy="2616200"/>
                    </a:xfrm>
                    <a:prstGeom prst="rect">
                      <a:avLst/>
                    </a:prstGeom>
                    <a:ln w="12700" cap="flat">
                      <a:noFill/>
                      <a:miter lim="400000"/>
                    </a:ln>
                    <a:effectLst/>
                  </pic:spPr>
                </pic:pic>
              </a:graphicData>
            </a:graphic>
          </wp:inline>
        </w:drawing>
      </w:r>
    </w:p>
    <w:p w14:paraId="06F80B14"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sz w:val="20"/>
          <w:szCs w:val="20"/>
          <w:shd w:val="clear" w:color="auto" w:fill="FFFF00"/>
        </w:rPr>
        <w:t>Figure S5</w:t>
      </w:r>
      <w:r w:rsidRPr="007D3B7A">
        <w:rPr>
          <w:rFonts w:ascii="Times New Roman" w:hAnsi="Times New Roman"/>
          <w:sz w:val="20"/>
          <w:szCs w:val="20"/>
        </w:rPr>
        <w:t xml:space="preserve">. Variability in </w:t>
      </w:r>
      <w:r w:rsidRPr="007D3B7A">
        <w:rPr>
          <w:rFonts w:ascii="Times New Roman" w:hAnsi="Times New Roman"/>
          <w:i/>
          <w:iCs/>
          <w:sz w:val="20"/>
          <w:szCs w:val="20"/>
        </w:rPr>
        <w:t xml:space="preserve">Shannon’s diversity </w:t>
      </w:r>
      <w:r w:rsidRPr="007D3B7A">
        <w:rPr>
          <w:rFonts w:ascii="Times New Roman" w:hAnsi="Times New Roman"/>
          <w:sz w:val="20"/>
          <w:szCs w:val="20"/>
        </w:rPr>
        <w:t>between biological replicates (16S rRNA dataset). X-axis = Replicate # (1-3).</w:t>
      </w:r>
    </w:p>
    <w:p w14:paraId="74CDB470" w14:textId="77777777" w:rsidR="00EE2469" w:rsidRPr="007D3B7A" w:rsidRDefault="00EE2469">
      <w:pPr>
        <w:pStyle w:val="Body"/>
        <w:spacing w:line="240" w:lineRule="auto"/>
        <w:rPr>
          <w:rFonts w:ascii="Times New Roman" w:eastAsia="Times New Roman" w:hAnsi="Times New Roman" w:cs="Times New Roman"/>
          <w:sz w:val="20"/>
          <w:szCs w:val="20"/>
        </w:rPr>
      </w:pPr>
    </w:p>
    <w:p w14:paraId="1290130B"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eastAsia="Times New Roman" w:hAnsi="Times New Roman" w:cs="Times New Roman"/>
          <w:noProof/>
          <w:sz w:val="20"/>
          <w:szCs w:val="20"/>
        </w:rPr>
        <w:drawing>
          <wp:inline distT="0" distB="0" distL="0" distR="0" wp14:anchorId="1C1F871B" wp14:editId="008ED1EE">
            <wp:extent cx="5943600" cy="2425700"/>
            <wp:effectExtent l="0" t="0" r="0" b="0"/>
            <wp:docPr id="1073741837" name="officeArt object" descr="image17.png"/>
            <wp:cNvGraphicFramePr/>
            <a:graphic xmlns:a="http://schemas.openxmlformats.org/drawingml/2006/main">
              <a:graphicData uri="http://schemas.openxmlformats.org/drawingml/2006/picture">
                <pic:pic xmlns:pic="http://schemas.openxmlformats.org/drawingml/2006/picture">
                  <pic:nvPicPr>
                    <pic:cNvPr id="1073741837" name="image17.png" descr="image17.png"/>
                    <pic:cNvPicPr>
                      <a:picLocks noChangeAspect="1"/>
                    </pic:cNvPicPr>
                  </pic:nvPicPr>
                  <pic:blipFill>
                    <a:blip r:embed="rId22"/>
                    <a:stretch>
                      <a:fillRect/>
                    </a:stretch>
                  </pic:blipFill>
                  <pic:spPr>
                    <a:xfrm>
                      <a:off x="0" y="0"/>
                      <a:ext cx="5943600" cy="2425700"/>
                    </a:xfrm>
                    <a:prstGeom prst="rect">
                      <a:avLst/>
                    </a:prstGeom>
                    <a:ln w="12700" cap="flat">
                      <a:noFill/>
                      <a:miter lim="400000"/>
                    </a:ln>
                    <a:effectLst/>
                  </pic:spPr>
                </pic:pic>
              </a:graphicData>
            </a:graphic>
          </wp:inline>
        </w:drawing>
      </w:r>
      <w:r w:rsidRPr="007D3B7A">
        <w:rPr>
          <w:rFonts w:ascii="Times New Roman" w:eastAsia="Times New Roman" w:hAnsi="Times New Roman" w:cs="Times New Roman"/>
          <w:sz w:val="20"/>
          <w:szCs w:val="20"/>
        </w:rPr>
        <w:br/>
      </w:r>
      <w:commentRangeStart w:id="143"/>
    </w:p>
    <w:p w14:paraId="3C37451E"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sz w:val="20"/>
          <w:szCs w:val="20"/>
          <w:shd w:val="clear" w:color="auto" w:fill="FFFF00"/>
        </w:rPr>
        <w:t>Figure S6</w:t>
      </w:r>
      <w:r w:rsidRPr="007D3B7A">
        <w:rPr>
          <w:rFonts w:ascii="Times New Roman" w:hAnsi="Times New Roman"/>
          <w:sz w:val="20"/>
          <w:szCs w:val="20"/>
        </w:rPr>
        <w:t xml:space="preserve">. </w:t>
      </w:r>
      <w:commentRangeEnd w:id="143"/>
      <w:r w:rsidRPr="007D3B7A">
        <w:commentReference w:id="143"/>
      </w:r>
      <w:r w:rsidRPr="007D3B7A">
        <w:rPr>
          <w:rFonts w:ascii="Times New Roman" w:hAnsi="Times New Roman"/>
          <w:sz w:val="20"/>
          <w:szCs w:val="20"/>
        </w:rPr>
        <w:t xml:space="preserve">Variability in </w:t>
      </w:r>
      <w:r w:rsidRPr="007D3B7A">
        <w:rPr>
          <w:rFonts w:ascii="Times New Roman" w:hAnsi="Times New Roman"/>
          <w:i/>
          <w:iCs/>
          <w:sz w:val="20"/>
          <w:szCs w:val="20"/>
        </w:rPr>
        <w:t xml:space="preserve">Shannon’s diversity </w:t>
      </w:r>
      <w:r w:rsidRPr="007D3B7A">
        <w:rPr>
          <w:rFonts w:ascii="Times New Roman" w:hAnsi="Times New Roman"/>
          <w:sz w:val="20"/>
          <w:szCs w:val="20"/>
        </w:rPr>
        <w:t xml:space="preserve">between </w:t>
      </w:r>
      <w:r w:rsidRPr="007D3B7A">
        <w:rPr>
          <w:rFonts w:ascii="Times New Roman" w:hAnsi="Times New Roman"/>
          <w:b/>
          <w:bCs/>
          <w:sz w:val="20"/>
          <w:szCs w:val="20"/>
        </w:rPr>
        <w:t>biological replicates</w:t>
      </w:r>
      <w:r w:rsidRPr="007D3B7A">
        <w:rPr>
          <w:rFonts w:ascii="Times New Roman" w:hAnsi="Times New Roman"/>
          <w:sz w:val="20"/>
          <w:szCs w:val="20"/>
        </w:rPr>
        <w:t xml:space="preserve"> (16S rRNA dataset). X-axis = Replicate # (1-3). </w:t>
      </w:r>
    </w:p>
    <w:p w14:paraId="1424261A" w14:textId="77777777" w:rsidR="00EE2469" w:rsidRPr="007D3B7A" w:rsidRDefault="00EE2469">
      <w:pPr>
        <w:pStyle w:val="Body"/>
        <w:spacing w:line="240" w:lineRule="auto"/>
        <w:rPr>
          <w:rFonts w:ascii="Times New Roman" w:eastAsia="Times New Roman" w:hAnsi="Times New Roman" w:cs="Times New Roman"/>
          <w:sz w:val="20"/>
          <w:szCs w:val="20"/>
        </w:rPr>
      </w:pPr>
    </w:p>
    <w:p w14:paraId="49D67289" w14:textId="77777777" w:rsidR="00EE2469" w:rsidRPr="007D3B7A" w:rsidRDefault="00EE2469">
      <w:pPr>
        <w:pStyle w:val="Body"/>
        <w:spacing w:line="240" w:lineRule="auto"/>
        <w:rPr>
          <w:rFonts w:ascii="Times New Roman" w:eastAsia="Times New Roman" w:hAnsi="Times New Roman" w:cs="Times New Roman"/>
          <w:sz w:val="20"/>
          <w:szCs w:val="20"/>
        </w:rPr>
      </w:pPr>
    </w:p>
    <w:p w14:paraId="42F4C95C"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eastAsia="Times New Roman" w:hAnsi="Times New Roman" w:cs="Times New Roman"/>
          <w:noProof/>
          <w:sz w:val="20"/>
          <w:szCs w:val="20"/>
        </w:rPr>
        <w:lastRenderedPageBreak/>
        <w:drawing>
          <wp:inline distT="0" distB="0" distL="0" distR="0" wp14:anchorId="02185701" wp14:editId="7ACE7609">
            <wp:extent cx="5876681" cy="4324350"/>
            <wp:effectExtent l="0" t="0" r="0" b="0"/>
            <wp:docPr id="1073741838" name="officeArt object" descr="image27.png"/>
            <wp:cNvGraphicFramePr/>
            <a:graphic xmlns:a="http://schemas.openxmlformats.org/drawingml/2006/main">
              <a:graphicData uri="http://schemas.openxmlformats.org/drawingml/2006/picture">
                <pic:pic xmlns:pic="http://schemas.openxmlformats.org/drawingml/2006/picture">
                  <pic:nvPicPr>
                    <pic:cNvPr id="1073741838" name="image27.png" descr="image27.png"/>
                    <pic:cNvPicPr>
                      <a:picLocks noChangeAspect="1"/>
                    </pic:cNvPicPr>
                  </pic:nvPicPr>
                  <pic:blipFill>
                    <a:blip r:embed="rId23"/>
                    <a:srcRect l="8607" r="14832"/>
                    <a:stretch>
                      <a:fillRect/>
                    </a:stretch>
                  </pic:blipFill>
                  <pic:spPr>
                    <a:xfrm>
                      <a:off x="0" y="0"/>
                      <a:ext cx="5876681" cy="4324350"/>
                    </a:xfrm>
                    <a:prstGeom prst="rect">
                      <a:avLst/>
                    </a:prstGeom>
                    <a:ln w="12700" cap="flat">
                      <a:noFill/>
                      <a:miter lim="400000"/>
                    </a:ln>
                    <a:effectLst/>
                  </pic:spPr>
                </pic:pic>
              </a:graphicData>
            </a:graphic>
          </wp:inline>
        </w:drawing>
      </w:r>
    </w:p>
    <w:p w14:paraId="43DDB539"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sz w:val="20"/>
          <w:szCs w:val="20"/>
          <w:shd w:val="clear" w:color="auto" w:fill="FFFF00"/>
        </w:rPr>
        <w:t>Figure S7</w:t>
      </w:r>
      <w:r w:rsidRPr="007D3B7A">
        <w:rPr>
          <w:rFonts w:ascii="Times New Roman" w:hAnsi="Times New Roman"/>
          <w:sz w:val="20"/>
          <w:szCs w:val="20"/>
        </w:rPr>
        <w:t xml:space="preserve">. Hierarchical clustering of sample communities per </w:t>
      </w:r>
      <w:r w:rsidRPr="007D3B7A">
        <w:rPr>
          <w:rFonts w:ascii="Times New Roman" w:hAnsi="Times New Roman"/>
          <w:i/>
          <w:iCs/>
          <w:sz w:val="20"/>
          <w:szCs w:val="20"/>
        </w:rPr>
        <w:t>Bray-Curtis dissimilarity</w:t>
      </w:r>
      <w:r w:rsidRPr="007D3B7A">
        <w:rPr>
          <w:rFonts w:ascii="Times New Roman" w:hAnsi="Times New Roman"/>
          <w:sz w:val="20"/>
          <w:szCs w:val="20"/>
        </w:rPr>
        <w:t>. Y-axis = Level of variability at each branch-point (16S rRNA dataset).</w:t>
      </w:r>
    </w:p>
    <w:p w14:paraId="2B7E2DA4"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eastAsia="Times New Roman" w:hAnsi="Times New Roman" w:cs="Times New Roman"/>
          <w:noProof/>
          <w:sz w:val="20"/>
          <w:szCs w:val="20"/>
        </w:rPr>
        <w:drawing>
          <wp:inline distT="0" distB="0" distL="0" distR="0" wp14:anchorId="5D933735" wp14:editId="73B9C80A">
            <wp:extent cx="5943600" cy="3365500"/>
            <wp:effectExtent l="0" t="0" r="0" b="0"/>
            <wp:docPr id="1073741839" name="officeArt object" descr="image6.png"/>
            <wp:cNvGraphicFramePr/>
            <a:graphic xmlns:a="http://schemas.openxmlformats.org/drawingml/2006/main">
              <a:graphicData uri="http://schemas.openxmlformats.org/drawingml/2006/picture">
                <pic:pic xmlns:pic="http://schemas.openxmlformats.org/drawingml/2006/picture">
                  <pic:nvPicPr>
                    <pic:cNvPr id="1073741839" name="image6.png" descr="image6.png"/>
                    <pic:cNvPicPr>
                      <a:picLocks noChangeAspect="1"/>
                    </pic:cNvPicPr>
                  </pic:nvPicPr>
                  <pic:blipFill>
                    <a:blip r:embed="rId24"/>
                    <a:stretch>
                      <a:fillRect/>
                    </a:stretch>
                  </pic:blipFill>
                  <pic:spPr>
                    <a:xfrm>
                      <a:off x="0" y="0"/>
                      <a:ext cx="5943600" cy="3365500"/>
                    </a:xfrm>
                    <a:prstGeom prst="rect">
                      <a:avLst/>
                    </a:prstGeom>
                    <a:ln w="12700" cap="flat">
                      <a:noFill/>
                      <a:miter lim="400000"/>
                    </a:ln>
                    <a:effectLst/>
                  </pic:spPr>
                </pic:pic>
              </a:graphicData>
            </a:graphic>
          </wp:inline>
        </w:drawing>
      </w:r>
    </w:p>
    <w:p w14:paraId="22A9AF91"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sz w:val="20"/>
          <w:szCs w:val="20"/>
          <w:shd w:val="clear" w:color="auto" w:fill="FFFF00"/>
        </w:rPr>
        <w:t>Figure S8</w:t>
      </w:r>
      <w:r w:rsidRPr="007D3B7A">
        <w:rPr>
          <w:rFonts w:ascii="Times New Roman" w:hAnsi="Times New Roman"/>
          <w:sz w:val="20"/>
          <w:szCs w:val="20"/>
        </w:rPr>
        <w:t xml:space="preserve">. PCA demonstrating variability between </w:t>
      </w:r>
      <w:r w:rsidRPr="007D3B7A">
        <w:rPr>
          <w:rFonts w:ascii="Times New Roman" w:hAnsi="Times New Roman"/>
          <w:b/>
          <w:bCs/>
          <w:sz w:val="20"/>
          <w:szCs w:val="20"/>
        </w:rPr>
        <w:t>biological replicates</w:t>
      </w:r>
      <w:r w:rsidRPr="007D3B7A">
        <w:rPr>
          <w:rFonts w:ascii="Times New Roman" w:hAnsi="Times New Roman"/>
          <w:sz w:val="20"/>
          <w:szCs w:val="20"/>
        </w:rPr>
        <w:t xml:space="preserve"> (16S rRNA dataset).</w:t>
      </w:r>
    </w:p>
    <w:p w14:paraId="62C10FFC" w14:textId="77777777" w:rsidR="00EE2469" w:rsidRPr="007D3B7A" w:rsidRDefault="00EE2469">
      <w:pPr>
        <w:pStyle w:val="Body"/>
        <w:spacing w:line="240" w:lineRule="auto"/>
        <w:rPr>
          <w:rFonts w:ascii="Times New Roman" w:eastAsia="Times New Roman" w:hAnsi="Times New Roman" w:cs="Times New Roman"/>
          <w:sz w:val="20"/>
          <w:szCs w:val="20"/>
        </w:rPr>
      </w:pPr>
    </w:p>
    <w:p w14:paraId="238F2D3C"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eastAsia="Times New Roman" w:hAnsi="Times New Roman" w:cs="Times New Roman"/>
          <w:noProof/>
          <w:sz w:val="20"/>
          <w:szCs w:val="20"/>
        </w:rPr>
        <w:drawing>
          <wp:inline distT="0" distB="0" distL="0" distR="0" wp14:anchorId="393C1507" wp14:editId="50FF8EE0">
            <wp:extent cx="3754967" cy="2298445"/>
            <wp:effectExtent l="0" t="0" r="0" b="0"/>
            <wp:docPr id="1073741840" name="officeArt object" descr="image14.png"/>
            <wp:cNvGraphicFramePr/>
            <a:graphic xmlns:a="http://schemas.openxmlformats.org/drawingml/2006/main">
              <a:graphicData uri="http://schemas.openxmlformats.org/drawingml/2006/picture">
                <pic:pic xmlns:pic="http://schemas.openxmlformats.org/drawingml/2006/picture">
                  <pic:nvPicPr>
                    <pic:cNvPr id="1073741840" name="image14.png" descr="image14.png"/>
                    <pic:cNvPicPr>
                      <a:picLocks noChangeAspect="1"/>
                    </pic:cNvPicPr>
                  </pic:nvPicPr>
                  <pic:blipFill>
                    <a:blip r:embed="rId25"/>
                    <a:srcRect l="18203" t="17127" r="24091" b="20185"/>
                    <a:stretch>
                      <a:fillRect/>
                    </a:stretch>
                  </pic:blipFill>
                  <pic:spPr>
                    <a:xfrm>
                      <a:off x="0" y="0"/>
                      <a:ext cx="3754967" cy="2298445"/>
                    </a:xfrm>
                    <a:prstGeom prst="rect">
                      <a:avLst/>
                    </a:prstGeom>
                    <a:ln w="12700" cap="flat">
                      <a:noFill/>
                      <a:miter lim="400000"/>
                    </a:ln>
                    <a:effectLst/>
                  </pic:spPr>
                </pic:pic>
              </a:graphicData>
            </a:graphic>
          </wp:inline>
        </w:drawing>
      </w:r>
    </w:p>
    <w:p w14:paraId="46C725D9"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sz w:val="20"/>
          <w:szCs w:val="20"/>
          <w:shd w:val="clear" w:color="auto" w:fill="FFFF00"/>
        </w:rPr>
        <w:t>Table S1</w:t>
      </w:r>
      <w:r w:rsidRPr="007D3B7A">
        <w:rPr>
          <w:rFonts w:ascii="Times New Roman" w:hAnsi="Times New Roman"/>
          <w:sz w:val="20"/>
          <w:szCs w:val="20"/>
        </w:rPr>
        <w:t xml:space="preserve">. Mean Bray-Curtis dissimilarities between PCA among </w:t>
      </w:r>
      <w:r w:rsidRPr="007D3B7A">
        <w:rPr>
          <w:rFonts w:ascii="Times New Roman" w:hAnsi="Times New Roman"/>
          <w:b/>
          <w:bCs/>
          <w:sz w:val="20"/>
          <w:szCs w:val="20"/>
        </w:rPr>
        <w:t>biological replicates</w:t>
      </w:r>
      <w:r w:rsidRPr="007D3B7A">
        <w:rPr>
          <w:rFonts w:ascii="Times New Roman" w:hAnsi="Times New Roman"/>
          <w:sz w:val="20"/>
          <w:szCs w:val="20"/>
        </w:rPr>
        <w:t xml:space="preserve"> (16S rRNA dataset).</w:t>
      </w:r>
    </w:p>
    <w:p w14:paraId="6103C182" w14:textId="77777777" w:rsidR="00EE2469" w:rsidRPr="007D3B7A" w:rsidRDefault="00EE2469">
      <w:pPr>
        <w:pStyle w:val="Body"/>
        <w:spacing w:line="240" w:lineRule="auto"/>
        <w:rPr>
          <w:rFonts w:ascii="Times New Roman" w:eastAsia="Times New Roman" w:hAnsi="Times New Roman" w:cs="Times New Roman"/>
          <w:sz w:val="20"/>
          <w:szCs w:val="20"/>
        </w:rPr>
      </w:pPr>
    </w:p>
    <w:p w14:paraId="68238399" w14:textId="77777777" w:rsidR="00EE2469" w:rsidRPr="007D3B7A" w:rsidRDefault="00EE2469">
      <w:pPr>
        <w:pStyle w:val="Body"/>
        <w:spacing w:line="240" w:lineRule="auto"/>
        <w:rPr>
          <w:rFonts w:ascii="Times New Roman" w:eastAsia="Times New Roman" w:hAnsi="Times New Roman" w:cs="Times New Roman"/>
          <w:sz w:val="20"/>
          <w:szCs w:val="20"/>
        </w:rPr>
      </w:pPr>
    </w:p>
    <w:p w14:paraId="357C6996"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eastAsia="Times New Roman" w:hAnsi="Times New Roman" w:cs="Times New Roman"/>
          <w:noProof/>
          <w:sz w:val="20"/>
          <w:szCs w:val="20"/>
        </w:rPr>
        <w:drawing>
          <wp:inline distT="0" distB="0" distL="0" distR="0" wp14:anchorId="7718FF56" wp14:editId="15088FE3">
            <wp:extent cx="5943600" cy="2705100"/>
            <wp:effectExtent l="0" t="0" r="0" b="0"/>
            <wp:docPr id="1073741841" name="officeArt object" descr="image26.png"/>
            <wp:cNvGraphicFramePr/>
            <a:graphic xmlns:a="http://schemas.openxmlformats.org/drawingml/2006/main">
              <a:graphicData uri="http://schemas.openxmlformats.org/drawingml/2006/picture">
                <pic:pic xmlns:pic="http://schemas.openxmlformats.org/drawingml/2006/picture">
                  <pic:nvPicPr>
                    <pic:cNvPr id="1073741841" name="image26.png" descr="image26.png"/>
                    <pic:cNvPicPr>
                      <a:picLocks noChangeAspect="1"/>
                    </pic:cNvPicPr>
                  </pic:nvPicPr>
                  <pic:blipFill>
                    <a:blip r:embed="rId26"/>
                    <a:stretch>
                      <a:fillRect/>
                    </a:stretch>
                  </pic:blipFill>
                  <pic:spPr>
                    <a:xfrm>
                      <a:off x="0" y="0"/>
                      <a:ext cx="5943600" cy="2705100"/>
                    </a:xfrm>
                    <a:prstGeom prst="rect">
                      <a:avLst/>
                    </a:prstGeom>
                    <a:ln w="12700" cap="flat">
                      <a:noFill/>
                      <a:miter lim="400000"/>
                    </a:ln>
                    <a:effectLst/>
                  </pic:spPr>
                </pic:pic>
              </a:graphicData>
            </a:graphic>
          </wp:inline>
        </w:drawing>
      </w:r>
    </w:p>
    <w:p w14:paraId="00EB73A4" w14:textId="77777777" w:rsidR="00EE2469" w:rsidRPr="007D3B7A" w:rsidRDefault="00000000">
      <w:pPr>
        <w:pStyle w:val="Body"/>
        <w:spacing w:line="240" w:lineRule="auto"/>
        <w:rPr>
          <w:rFonts w:ascii="Times New Roman" w:eastAsia="Times New Roman" w:hAnsi="Times New Roman" w:cs="Times New Roman"/>
          <w:sz w:val="24"/>
          <w:szCs w:val="24"/>
        </w:rPr>
      </w:pPr>
      <w:r w:rsidRPr="007D3B7A">
        <w:rPr>
          <w:rFonts w:ascii="Times New Roman" w:hAnsi="Times New Roman"/>
          <w:b/>
          <w:bCs/>
          <w:sz w:val="20"/>
          <w:szCs w:val="20"/>
          <w:shd w:val="clear" w:color="auto" w:fill="FFFF00"/>
        </w:rPr>
        <w:t>Figure S9</w:t>
      </w:r>
      <w:r w:rsidRPr="007D3B7A">
        <w:rPr>
          <w:rFonts w:ascii="Times New Roman" w:hAnsi="Times New Roman"/>
          <w:sz w:val="20"/>
          <w:szCs w:val="20"/>
        </w:rPr>
        <w:t xml:space="preserve">. </w:t>
      </w:r>
      <w:r w:rsidRPr="007D3B7A">
        <w:rPr>
          <w:rFonts w:ascii="Times New Roman" w:hAnsi="Times New Roman"/>
          <w:b/>
          <w:bCs/>
          <w:sz w:val="20"/>
          <w:szCs w:val="20"/>
        </w:rPr>
        <w:t xml:space="preserve">Pairwise correlations and distributions of </w:t>
      </w:r>
      <w:del w:id="144" w:author="Trinity Hamilton" w:date="2025-04-15T17:57:00Z">
        <w:r w:rsidRPr="007D3B7A">
          <w:rPr>
            <w:rFonts w:ascii="Times New Roman" w:hAnsi="Times New Roman"/>
            <w:b/>
            <w:bCs/>
            <w:sz w:val="20"/>
            <w:szCs w:val="20"/>
          </w:rPr>
          <w:delText>hydro</w:delText>
        </w:r>
      </w:del>
      <w:r w:rsidRPr="007D3B7A">
        <w:rPr>
          <w:rFonts w:ascii="Times New Roman" w:hAnsi="Times New Roman"/>
          <w:b/>
          <w:bCs/>
          <w:sz w:val="20"/>
          <w:szCs w:val="20"/>
        </w:rPr>
        <w:t>geochemical variables used in our microbial PCA, after log</w:t>
      </w:r>
      <w:r w:rsidRPr="007D3B7A">
        <w:rPr>
          <w:rFonts w:ascii="Arial Unicode MS" w:hAnsi="Arial Unicode MS"/>
          <w:sz w:val="20"/>
          <w:szCs w:val="20"/>
        </w:rPr>
        <w:t>₁₀</w:t>
      </w:r>
      <w:r w:rsidRPr="007D3B7A">
        <w:rPr>
          <w:rFonts w:ascii="Times New Roman" w:hAnsi="Times New Roman"/>
          <w:b/>
          <w:bCs/>
          <w:sz w:val="20"/>
          <w:szCs w:val="20"/>
        </w:rPr>
        <w:t>(x+1) (right-skew) (x)</w:t>
      </w:r>
      <w:r w:rsidRPr="007D3B7A">
        <w:rPr>
          <w:rFonts w:ascii="Times New Roman" w:hAnsi="Times New Roman"/>
          <w:b/>
          <w:bCs/>
          <w:sz w:val="20"/>
          <w:szCs w:val="20"/>
          <w:vertAlign w:val="superscript"/>
        </w:rPr>
        <w:t xml:space="preserve">2 </w:t>
      </w:r>
      <w:r w:rsidRPr="007D3B7A">
        <w:rPr>
          <w:rFonts w:ascii="Times New Roman" w:hAnsi="Times New Roman"/>
          <w:b/>
          <w:bCs/>
          <w:sz w:val="20"/>
          <w:szCs w:val="20"/>
        </w:rPr>
        <w:t xml:space="preserve"> (left-skew) transformation.</w:t>
      </w:r>
    </w:p>
    <w:p w14:paraId="63C00D61"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sz w:val="20"/>
          <w:szCs w:val="20"/>
        </w:rPr>
        <w:lastRenderedPageBreak/>
        <w:t xml:space="preserve"> </w:t>
      </w:r>
      <w:r w:rsidRPr="007D3B7A">
        <w:rPr>
          <w:rFonts w:ascii="Times New Roman" w:eastAsia="Times New Roman" w:hAnsi="Times New Roman" w:cs="Times New Roman"/>
          <w:noProof/>
          <w:sz w:val="24"/>
          <w:szCs w:val="24"/>
        </w:rPr>
        <w:drawing>
          <wp:inline distT="0" distB="0" distL="0" distR="0" wp14:anchorId="0484C4DF" wp14:editId="74814479">
            <wp:extent cx="3945475" cy="4944081"/>
            <wp:effectExtent l="0" t="0" r="0" b="0"/>
            <wp:docPr id="1073741842" name="officeArt object" descr="image30.png"/>
            <wp:cNvGraphicFramePr/>
            <a:graphic xmlns:a="http://schemas.openxmlformats.org/drawingml/2006/main">
              <a:graphicData uri="http://schemas.openxmlformats.org/drawingml/2006/picture">
                <pic:pic xmlns:pic="http://schemas.openxmlformats.org/drawingml/2006/picture">
                  <pic:nvPicPr>
                    <pic:cNvPr id="1073741842" name="image30.png" descr="image30.png"/>
                    <pic:cNvPicPr>
                      <a:picLocks noChangeAspect="1"/>
                    </pic:cNvPicPr>
                  </pic:nvPicPr>
                  <pic:blipFill>
                    <a:blip r:embed="rId27"/>
                    <a:stretch>
                      <a:fillRect/>
                    </a:stretch>
                  </pic:blipFill>
                  <pic:spPr>
                    <a:xfrm>
                      <a:off x="0" y="0"/>
                      <a:ext cx="3945475" cy="4944081"/>
                    </a:xfrm>
                    <a:prstGeom prst="rect">
                      <a:avLst/>
                    </a:prstGeom>
                    <a:ln w="12700" cap="flat">
                      <a:noFill/>
                      <a:miter lim="400000"/>
                    </a:ln>
                    <a:effectLst/>
                  </pic:spPr>
                </pic:pic>
              </a:graphicData>
            </a:graphic>
          </wp:inline>
        </w:drawing>
      </w:r>
    </w:p>
    <w:p w14:paraId="59CE21EC"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sz w:val="20"/>
          <w:szCs w:val="20"/>
          <w:shd w:val="clear" w:color="auto" w:fill="FFFF00"/>
        </w:rPr>
        <w:t>Figure S10</w:t>
      </w:r>
      <w:r w:rsidRPr="007D3B7A">
        <w:rPr>
          <w:rFonts w:ascii="Times New Roman" w:hAnsi="Times New Roman"/>
          <w:sz w:val="20"/>
          <w:szCs w:val="20"/>
        </w:rPr>
        <w:t>. Principal component analysis (PCA) of spring and stream microbiome samples from MH grouped by region (</w:t>
      </w:r>
      <w:r w:rsidRPr="007D3B7A">
        <w:rPr>
          <w:rFonts w:ascii="Times New Roman" w:hAnsi="Times New Roman"/>
          <w:b/>
          <w:bCs/>
          <w:sz w:val="20"/>
          <w:szCs w:val="20"/>
        </w:rPr>
        <w:t>a</w:t>
      </w:r>
      <w:r w:rsidRPr="007D3B7A">
        <w:rPr>
          <w:rFonts w:ascii="Times New Roman" w:hAnsi="Times New Roman"/>
          <w:sz w:val="20"/>
          <w:szCs w:val="20"/>
        </w:rPr>
        <w:t>) with and (</w:t>
      </w:r>
      <w:r w:rsidRPr="007D3B7A">
        <w:rPr>
          <w:rFonts w:ascii="Times New Roman" w:hAnsi="Times New Roman"/>
          <w:b/>
          <w:bCs/>
          <w:sz w:val="20"/>
          <w:szCs w:val="20"/>
        </w:rPr>
        <w:t>b</w:t>
      </w:r>
      <w:r w:rsidRPr="007D3B7A">
        <w:rPr>
          <w:rFonts w:ascii="Times New Roman" w:hAnsi="Times New Roman"/>
          <w:sz w:val="20"/>
          <w:szCs w:val="20"/>
        </w:rPr>
        <w:t>) without the inclusion of Warm Springs. The top two components explained 25.7% and 27.4% of the total variability, respectively. Like Figure 6, Fitted environmental variables represent significant linear regressions (p&lt;0.05) between PC1/PC2 and physicochemical measurements. Ellipses show the standard deviation within each region. We removed covariates (i.e., redundant arrows). In (</w:t>
      </w:r>
      <w:r w:rsidRPr="007D3B7A">
        <w:rPr>
          <w:rFonts w:ascii="Times New Roman" w:hAnsi="Times New Roman"/>
          <w:b/>
          <w:bCs/>
          <w:sz w:val="20"/>
          <w:szCs w:val="20"/>
        </w:rPr>
        <w:t>a</w:t>
      </w:r>
      <w:r w:rsidRPr="007D3B7A">
        <w:rPr>
          <w:rFonts w:ascii="Times New Roman" w:hAnsi="Times New Roman"/>
          <w:sz w:val="20"/>
          <w:szCs w:val="20"/>
        </w:rPr>
        <w:t>), SPC, pH, HCO3-, CaCO3, and Ca2+ were contrived with Mg, Cl- with temperature, and TDS with Na+. In (</w:t>
      </w:r>
      <w:r w:rsidRPr="007D3B7A">
        <w:rPr>
          <w:rFonts w:ascii="Times New Roman" w:hAnsi="Times New Roman"/>
          <w:b/>
          <w:bCs/>
          <w:sz w:val="20"/>
          <w:szCs w:val="20"/>
        </w:rPr>
        <w:t>b</w:t>
      </w:r>
      <w:r w:rsidRPr="007D3B7A">
        <w:rPr>
          <w:rFonts w:ascii="Times New Roman" w:hAnsi="Times New Roman"/>
          <w:sz w:val="20"/>
          <w:szCs w:val="20"/>
        </w:rPr>
        <w:t>), CaCO3 and HCO</w:t>
      </w:r>
      <w:r w:rsidRPr="007D3B7A">
        <w:rPr>
          <w:rFonts w:ascii="Times New Roman" w:hAnsi="Times New Roman"/>
          <w:sz w:val="20"/>
          <w:szCs w:val="20"/>
          <w:vertAlign w:val="subscript"/>
        </w:rPr>
        <w:t>3</w:t>
      </w:r>
      <w:r w:rsidRPr="007D3B7A">
        <w:rPr>
          <w:rFonts w:ascii="Times New Roman" w:hAnsi="Times New Roman"/>
          <w:sz w:val="20"/>
          <w:szCs w:val="20"/>
          <w:vertAlign w:val="superscript"/>
        </w:rPr>
        <w:t>-</w:t>
      </w:r>
      <w:r w:rsidRPr="007D3B7A">
        <w:rPr>
          <w:rFonts w:ascii="Times New Roman" w:hAnsi="Times New Roman"/>
          <w:sz w:val="20"/>
          <w:szCs w:val="20"/>
        </w:rPr>
        <w:t xml:space="preserve"> were redundant.</w:t>
      </w:r>
    </w:p>
    <w:p w14:paraId="53F83E50" w14:textId="77777777" w:rsidR="00EE2469" w:rsidRPr="007D3B7A" w:rsidRDefault="00EE2469">
      <w:pPr>
        <w:pStyle w:val="Body"/>
        <w:spacing w:line="240" w:lineRule="auto"/>
        <w:rPr>
          <w:rFonts w:ascii="Times New Roman" w:eastAsia="Times New Roman" w:hAnsi="Times New Roman" w:cs="Times New Roman"/>
          <w:sz w:val="20"/>
          <w:szCs w:val="20"/>
        </w:rPr>
      </w:pPr>
    </w:p>
    <w:p w14:paraId="757B6C42" w14:textId="77777777" w:rsidR="00EE2469" w:rsidRPr="007D3B7A" w:rsidRDefault="00000000">
      <w:pPr>
        <w:pStyle w:val="Body"/>
        <w:spacing w:line="240" w:lineRule="auto"/>
        <w:jc w:val="center"/>
        <w:rPr>
          <w:rFonts w:ascii="Times New Roman" w:eastAsia="Times New Roman" w:hAnsi="Times New Roman" w:cs="Times New Roman"/>
          <w:sz w:val="20"/>
          <w:szCs w:val="20"/>
        </w:rPr>
      </w:pPr>
      <w:r w:rsidRPr="007D3B7A">
        <w:rPr>
          <w:rFonts w:ascii="Times New Roman" w:eastAsia="Times New Roman" w:hAnsi="Times New Roman" w:cs="Times New Roman"/>
          <w:noProof/>
          <w:sz w:val="24"/>
          <w:szCs w:val="24"/>
        </w:rPr>
        <w:lastRenderedPageBreak/>
        <w:drawing>
          <wp:inline distT="0" distB="0" distL="0" distR="0" wp14:anchorId="1E2CCF45" wp14:editId="3818408A">
            <wp:extent cx="5350309" cy="3310504"/>
            <wp:effectExtent l="0" t="0" r="0" b="0"/>
            <wp:docPr id="1073741843" name="officeArt object" descr="image13.png"/>
            <wp:cNvGraphicFramePr/>
            <a:graphic xmlns:a="http://schemas.openxmlformats.org/drawingml/2006/main">
              <a:graphicData uri="http://schemas.openxmlformats.org/drawingml/2006/picture">
                <pic:pic xmlns:pic="http://schemas.openxmlformats.org/drawingml/2006/picture">
                  <pic:nvPicPr>
                    <pic:cNvPr id="1073741843" name="image13.png" descr="image13.png"/>
                    <pic:cNvPicPr>
                      <a:picLocks noChangeAspect="1"/>
                    </pic:cNvPicPr>
                  </pic:nvPicPr>
                  <pic:blipFill>
                    <a:blip r:embed="rId28"/>
                    <a:stretch>
                      <a:fillRect/>
                    </a:stretch>
                  </pic:blipFill>
                  <pic:spPr>
                    <a:xfrm>
                      <a:off x="0" y="0"/>
                      <a:ext cx="5350309" cy="3310504"/>
                    </a:xfrm>
                    <a:prstGeom prst="rect">
                      <a:avLst/>
                    </a:prstGeom>
                    <a:ln w="12700" cap="flat">
                      <a:noFill/>
                      <a:miter lim="400000"/>
                    </a:ln>
                    <a:effectLst/>
                  </pic:spPr>
                </pic:pic>
              </a:graphicData>
            </a:graphic>
          </wp:inline>
        </w:drawing>
      </w:r>
    </w:p>
    <w:p w14:paraId="1AF52115"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sz w:val="20"/>
          <w:szCs w:val="20"/>
          <w:shd w:val="clear" w:color="auto" w:fill="FFFF00"/>
        </w:rPr>
        <w:t>Figure S11</w:t>
      </w:r>
      <w:r w:rsidRPr="007D3B7A">
        <w:rPr>
          <w:rFonts w:ascii="Times New Roman" w:hAnsi="Times New Roman"/>
          <w:sz w:val="20"/>
          <w:szCs w:val="20"/>
        </w:rPr>
        <w:t>. Principal component analysis (PCA) of spring and stream microbiome samples from GNP grouped by region (colors and shapes). The top two components explained 35.4% of the total variability. A lack of fitted environmental variables indicates a lack of significant linear regressions (p &lt; 0.05) between PC1/2 and physicochemical measurements. Ellipses show the standard deviation within each region.</w:t>
      </w:r>
    </w:p>
    <w:p w14:paraId="4902D4E8" w14:textId="77777777" w:rsidR="00EE2469" w:rsidRPr="007D3B7A" w:rsidRDefault="00EE2469">
      <w:pPr>
        <w:pStyle w:val="Body"/>
        <w:spacing w:line="240" w:lineRule="auto"/>
        <w:rPr>
          <w:rFonts w:ascii="Times New Roman" w:eastAsia="Times New Roman" w:hAnsi="Times New Roman" w:cs="Times New Roman"/>
          <w:sz w:val="20"/>
          <w:szCs w:val="20"/>
        </w:rPr>
      </w:pPr>
    </w:p>
    <w:p w14:paraId="0CAE9D8E"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eastAsia="Times New Roman" w:hAnsi="Times New Roman" w:cs="Times New Roman"/>
          <w:noProof/>
          <w:sz w:val="20"/>
          <w:szCs w:val="20"/>
        </w:rPr>
        <w:drawing>
          <wp:inline distT="0" distB="0" distL="0" distR="0" wp14:anchorId="1570C9FF" wp14:editId="230209A4">
            <wp:extent cx="5943600" cy="3962400"/>
            <wp:effectExtent l="0" t="0" r="0" b="0"/>
            <wp:docPr id="1073741844" name="officeArt object" descr="image25.png"/>
            <wp:cNvGraphicFramePr/>
            <a:graphic xmlns:a="http://schemas.openxmlformats.org/drawingml/2006/main">
              <a:graphicData uri="http://schemas.openxmlformats.org/drawingml/2006/picture">
                <pic:pic xmlns:pic="http://schemas.openxmlformats.org/drawingml/2006/picture">
                  <pic:nvPicPr>
                    <pic:cNvPr id="1073741844" name="image25.png" descr="image25.png"/>
                    <pic:cNvPicPr>
                      <a:picLocks noChangeAspect="1"/>
                    </pic:cNvPicPr>
                  </pic:nvPicPr>
                  <pic:blipFill>
                    <a:blip r:embed="rId29"/>
                    <a:stretch>
                      <a:fillRect/>
                    </a:stretch>
                  </pic:blipFill>
                  <pic:spPr>
                    <a:xfrm>
                      <a:off x="0" y="0"/>
                      <a:ext cx="5943600" cy="3962400"/>
                    </a:xfrm>
                    <a:prstGeom prst="rect">
                      <a:avLst/>
                    </a:prstGeom>
                    <a:ln w="12700" cap="flat">
                      <a:noFill/>
                      <a:miter lim="400000"/>
                    </a:ln>
                    <a:effectLst/>
                  </pic:spPr>
                </pic:pic>
              </a:graphicData>
            </a:graphic>
          </wp:inline>
        </w:drawing>
      </w:r>
      <w:r w:rsidRPr="007D3B7A">
        <w:rPr>
          <w:rFonts w:ascii="Times New Roman" w:eastAsia="Times New Roman" w:hAnsi="Times New Roman" w:cs="Times New Roman"/>
          <w:sz w:val="20"/>
          <w:szCs w:val="20"/>
        </w:rPr>
        <w:br/>
      </w:r>
      <w:commentRangeStart w:id="145"/>
    </w:p>
    <w:p w14:paraId="21DEF8D3"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sz w:val="20"/>
          <w:szCs w:val="20"/>
          <w:shd w:val="clear" w:color="auto" w:fill="FFFF00"/>
        </w:rPr>
        <w:lastRenderedPageBreak/>
        <w:t>Figure S12</w:t>
      </w:r>
      <w:r w:rsidRPr="007D3B7A">
        <w:rPr>
          <w:rFonts w:ascii="Times New Roman" w:hAnsi="Times New Roman"/>
          <w:sz w:val="20"/>
          <w:szCs w:val="20"/>
        </w:rPr>
        <w:t xml:space="preserve">. </w:t>
      </w:r>
      <w:commentRangeEnd w:id="145"/>
      <w:r w:rsidRPr="007D3B7A">
        <w:commentReference w:id="145"/>
      </w:r>
      <w:r w:rsidRPr="007D3B7A">
        <w:rPr>
          <w:rFonts w:ascii="Times New Roman" w:hAnsi="Times New Roman"/>
          <w:sz w:val="20"/>
          <w:szCs w:val="20"/>
        </w:rPr>
        <w:t>Bacterial relative abundance plot using rarefied alpha diversity dataset. Phyla containing &lt; 2% relative abundance in each sample were removed.</w:t>
      </w:r>
    </w:p>
    <w:p w14:paraId="4E9C81D6" w14:textId="77777777" w:rsidR="00EE2469" w:rsidRPr="007D3B7A" w:rsidRDefault="00EE2469">
      <w:pPr>
        <w:pStyle w:val="Body"/>
        <w:spacing w:line="240" w:lineRule="auto"/>
        <w:rPr>
          <w:rFonts w:ascii="Times New Roman" w:eastAsia="Times New Roman" w:hAnsi="Times New Roman" w:cs="Times New Roman"/>
          <w:sz w:val="20"/>
          <w:szCs w:val="20"/>
        </w:rPr>
      </w:pPr>
    </w:p>
    <w:p w14:paraId="652DD180"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eastAsia="Times New Roman" w:hAnsi="Times New Roman" w:cs="Times New Roman"/>
          <w:noProof/>
          <w:sz w:val="20"/>
          <w:szCs w:val="20"/>
        </w:rPr>
        <w:drawing>
          <wp:inline distT="0" distB="0" distL="0" distR="0" wp14:anchorId="20388F6E" wp14:editId="34E320F0">
            <wp:extent cx="5873750" cy="3289300"/>
            <wp:effectExtent l="0" t="0" r="0" b="0"/>
            <wp:docPr id="1073741845" name="officeArt object" descr="image12.png"/>
            <wp:cNvGraphicFramePr/>
            <a:graphic xmlns:a="http://schemas.openxmlformats.org/drawingml/2006/main">
              <a:graphicData uri="http://schemas.openxmlformats.org/drawingml/2006/picture">
                <pic:pic xmlns:pic="http://schemas.openxmlformats.org/drawingml/2006/picture">
                  <pic:nvPicPr>
                    <pic:cNvPr id="1073741845" name="image12.png" descr="image12.png"/>
                    <pic:cNvPicPr>
                      <a:picLocks noChangeAspect="1"/>
                    </pic:cNvPicPr>
                  </pic:nvPicPr>
                  <pic:blipFill>
                    <a:blip r:embed="rId30"/>
                    <a:srcRect l="5576" t="10541" r="10201" b="5791"/>
                    <a:stretch>
                      <a:fillRect/>
                    </a:stretch>
                  </pic:blipFill>
                  <pic:spPr>
                    <a:xfrm>
                      <a:off x="0" y="0"/>
                      <a:ext cx="5873750" cy="3289300"/>
                    </a:xfrm>
                    <a:prstGeom prst="rect">
                      <a:avLst/>
                    </a:prstGeom>
                    <a:ln w="12700" cap="flat">
                      <a:noFill/>
                      <a:miter lim="400000"/>
                    </a:ln>
                    <a:effectLst/>
                  </pic:spPr>
                </pic:pic>
              </a:graphicData>
            </a:graphic>
          </wp:inline>
        </w:drawing>
      </w:r>
    </w:p>
    <w:p w14:paraId="29CAF56A"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sz w:val="20"/>
          <w:szCs w:val="20"/>
          <w:shd w:val="clear" w:color="auto" w:fill="FFFF00"/>
        </w:rPr>
        <w:t>Table S2</w:t>
      </w:r>
      <w:r w:rsidRPr="007D3B7A">
        <w:rPr>
          <w:rFonts w:ascii="Times New Roman" w:hAnsi="Times New Roman"/>
          <w:sz w:val="20"/>
          <w:szCs w:val="20"/>
        </w:rPr>
        <w:t>. Dominant taxa across several hierarchical ranks in our rarefied alpha diversity dataset. Mean captures the average percent relative abundance across 45 samples (27 MH and 18 GNP). Low and high values depict the range of abundances observed. Previous occurrences and their corresponding source provide examples of where applicable bacteria have previously been seen.</w:t>
      </w:r>
    </w:p>
    <w:p w14:paraId="6A35BC25" w14:textId="77777777" w:rsidR="00EE2469" w:rsidRPr="007D3B7A" w:rsidRDefault="00EE2469">
      <w:pPr>
        <w:pStyle w:val="Body"/>
        <w:spacing w:line="240" w:lineRule="auto"/>
        <w:rPr>
          <w:rFonts w:ascii="Times New Roman" w:eastAsia="Times New Roman" w:hAnsi="Times New Roman" w:cs="Times New Roman"/>
          <w:sz w:val="20"/>
          <w:szCs w:val="20"/>
        </w:rPr>
      </w:pPr>
    </w:p>
    <w:p w14:paraId="2A7FD313" w14:textId="77777777" w:rsidR="00EE2469" w:rsidRPr="007D3B7A" w:rsidRDefault="00000000">
      <w:pPr>
        <w:pStyle w:val="Body"/>
        <w:spacing w:line="240" w:lineRule="auto"/>
        <w:rPr>
          <w:rFonts w:ascii="Times New Roman" w:eastAsia="Times New Roman" w:hAnsi="Times New Roman" w:cs="Times New Roman"/>
          <w:sz w:val="24"/>
          <w:szCs w:val="24"/>
        </w:rPr>
      </w:pPr>
      <w:r w:rsidRPr="007D3B7A">
        <w:rPr>
          <w:rFonts w:ascii="Times New Roman" w:eastAsia="Times New Roman" w:hAnsi="Times New Roman" w:cs="Times New Roman"/>
          <w:noProof/>
          <w:sz w:val="24"/>
          <w:szCs w:val="24"/>
        </w:rPr>
        <w:lastRenderedPageBreak/>
        <w:drawing>
          <wp:inline distT="0" distB="0" distL="0" distR="0" wp14:anchorId="087376F3" wp14:editId="50A700FF">
            <wp:extent cx="5943600" cy="3962400"/>
            <wp:effectExtent l="0" t="0" r="0" b="0"/>
            <wp:docPr id="1073741846" name="officeArt object" descr="image22.png"/>
            <wp:cNvGraphicFramePr/>
            <a:graphic xmlns:a="http://schemas.openxmlformats.org/drawingml/2006/main">
              <a:graphicData uri="http://schemas.openxmlformats.org/drawingml/2006/picture">
                <pic:pic xmlns:pic="http://schemas.openxmlformats.org/drawingml/2006/picture">
                  <pic:nvPicPr>
                    <pic:cNvPr id="1073741846" name="image22.png" descr="image22.png"/>
                    <pic:cNvPicPr>
                      <a:picLocks noChangeAspect="1"/>
                    </pic:cNvPicPr>
                  </pic:nvPicPr>
                  <pic:blipFill>
                    <a:blip r:embed="rId31"/>
                    <a:stretch>
                      <a:fillRect/>
                    </a:stretch>
                  </pic:blipFill>
                  <pic:spPr>
                    <a:xfrm>
                      <a:off x="0" y="0"/>
                      <a:ext cx="5943600" cy="3962400"/>
                    </a:xfrm>
                    <a:prstGeom prst="rect">
                      <a:avLst/>
                    </a:prstGeom>
                    <a:ln w="12700" cap="flat">
                      <a:noFill/>
                      <a:miter lim="400000"/>
                    </a:ln>
                    <a:effectLst/>
                  </pic:spPr>
                </pic:pic>
              </a:graphicData>
            </a:graphic>
          </wp:inline>
        </w:drawing>
      </w:r>
    </w:p>
    <w:p w14:paraId="04D14E82"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sz w:val="20"/>
          <w:szCs w:val="20"/>
          <w:shd w:val="clear" w:color="auto" w:fill="FFFF00"/>
        </w:rPr>
        <w:t>Figure S13</w:t>
      </w:r>
      <w:r w:rsidRPr="007D3B7A">
        <w:rPr>
          <w:rFonts w:ascii="Times New Roman" w:hAnsi="Times New Roman"/>
          <w:sz w:val="20"/>
          <w:szCs w:val="20"/>
        </w:rPr>
        <w:t>. Differences in</w:t>
      </w:r>
      <w:commentRangeStart w:id="146"/>
      <w:r w:rsidRPr="007D3B7A">
        <w:rPr>
          <w:rFonts w:ascii="Times New Roman" w:hAnsi="Times New Roman"/>
          <w:sz w:val="20"/>
          <w:szCs w:val="20"/>
        </w:rPr>
        <w:t xml:space="preserve"> relative phyla abundance (read count)</w:t>
      </w:r>
      <w:commentRangeEnd w:id="146"/>
      <w:r w:rsidRPr="007D3B7A">
        <w:commentReference w:id="146"/>
      </w:r>
      <w:r w:rsidRPr="007D3B7A">
        <w:rPr>
          <w:rFonts w:ascii="Times New Roman" w:hAnsi="Times New Roman"/>
          <w:sz w:val="20"/>
          <w:szCs w:val="20"/>
        </w:rPr>
        <w:t xml:space="preserve"> by glacier system (Glacier National Park = GNP; Mount Hood = MH)</w:t>
      </w:r>
    </w:p>
    <w:p w14:paraId="3AF53D74" w14:textId="77777777" w:rsidR="00EE2469" w:rsidRPr="007D3B7A" w:rsidRDefault="00EE2469">
      <w:pPr>
        <w:pStyle w:val="Body"/>
        <w:spacing w:line="240" w:lineRule="auto"/>
        <w:rPr>
          <w:rFonts w:ascii="Times New Roman" w:eastAsia="Times New Roman" w:hAnsi="Times New Roman" w:cs="Times New Roman"/>
          <w:sz w:val="20"/>
          <w:szCs w:val="20"/>
        </w:rPr>
      </w:pPr>
    </w:p>
    <w:p w14:paraId="6D436DF8" w14:textId="77777777" w:rsidR="00EE2469" w:rsidRPr="007D3B7A" w:rsidRDefault="00000000">
      <w:pPr>
        <w:pStyle w:val="Body"/>
        <w:spacing w:line="240" w:lineRule="auto"/>
        <w:rPr>
          <w:rFonts w:ascii="Times New Roman" w:eastAsia="Times New Roman" w:hAnsi="Times New Roman" w:cs="Times New Roman"/>
        </w:rPr>
      </w:pPr>
      <w:r w:rsidRPr="007D3B7A">
        <w:rPr>
          <w:rFonts w:ascii="Times New Roman" w:eastAsia="Times New Roman" w:hAnsi="Times New Roman" w:cs="Times New Roman"/>
          <w:noProof/>
        </w:rPr>
        <w:lastRenderedPageBreak/>
        <w:drawing>
          <wp:inline distT="0" distB="0" distL="0" distR="0" wp14:anchorId="31DE23BC" wp14:editId="320DA8C2">
            <wp:extent cx="5943600" cy="3962400"/>
            <wp:effectExtent l="0" t="0" r="0" b="0"/>
            <wp:docPr id="1073741847" name="officeArt object" descr="image24.png"/>
            <wp:cNvGraphicFramePr/>
            <a:graphic xmlns:a="http://schemas.openxmlformats.org/drawingml/2006/main">
              <a:graphicData uri="http://schemas.openxmlformats.org/drawingml/2006/picture">
                <pic:pic xmlns:pic="http://schemas.openxmlformats.org/drawingml/2006/picture">
                  <pic:nvPicPr>
                    <pic:cNvPr id="1073741847" name="image24.png" descr="image24.png"/>
                    <pic:cNvPicPr>
                      <a:picLocks noChangeAspect="1"/>
                    </pic:cNvPicPr>
                  </pic:nvPicPr>
                  <pic:blipFill>
                    <a:blip r:embed="rId32"/>
                    <a:stretch>
                      <a:fillRect/>
                    </a:stretch>
                  </pic:blipFill>
                  <pic:spPr>
                    <a:xfrm>
                      <a:off x="0" y="0"/>
                      <a:ext cx="5943600" cy="3962400"/>
                    </a:xfrm>
                    <a:prstGeom prst="rect">
                      <a:avLst/>
                    </a:prstGeom>
                    <a:ln w="12700" cap="flat">
                      <a:noFill/>
                      <a:miter lim="400000"/>
                    </a:ln>
                    <a:effectLst/>
                  </pic:spPr>
                </pic:pic>
              </a:graphicData>
            </a:graphic>
          </wp:inline>
        </w:drawing>
      </w:r>
    </w:p>
    <w:p w14:paraId="4EDEB356"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sz w:val="20"/>
          <w:szCs w:val="20"/>
          <w:shd w:val="clear" w:color="auto" w:fill="FFFF00"/>
        </w:rPr>
        <w:t>Figure S14</w:t>
      </w:r>
      <w:r w:rsidRPr="007D3B7A">
        <w:rPr>
          <w:rFonts w:ascii="Times New Roman" w:hAnsi="Times New Roman"/>
          <w:sz w:val="20"/>
          <w:szCs w:val="20"/>
        </w:rPr>
        <w:t xml:space="preserve">. </w:t>
      </w:r>
      <w:r w:rsidRPr="007D3B7A">
        <w:rPr>
          <w:rFonts w:ascii="Times New Roman" w:hAnsi="Times New Roman"/>
          <w:b/>
          <w:bCs/>
          <w:sz w:val="20"/>
          <w:szCs w:val="20"/>
        </w:rPr>
        <w:t xml:space="preserve">The relative abundance of GNP bacterial Classes varies between sample types (e.g., Springs/Streams vs. </w:t>
      </w:r>
      <w:proofErr w:type="gramStart"/>
      <w:r w:rsidRPr="007D3B7A">
        <w:rPr>
          <w:rFonts w:ascii="Times New Roman" w:hAnsi="Times New Roman"/>
          <w:b/>
          <w:bCs/>
          <w:sz w:val="20"/>
          <w:szCs w:val="20"/>
        </w:rPr>
        <w:t>End-Members</w:t>
      </w:r>
      <w:proofErr w:type="gramEnd"/>
      <w:r w:rsidRPr="007D3B7A">
        <w:rPr>
          <w:rFonts w:ascii="Times New Roman" w:hAnsi="Times New Roman"/>
          <w:b/>
          <w:bCs/>
          <w:sz w:val="20"/>
          <w:szCs w:val="20"/>
        </w:rPr>
        <w:t>)</w:t>
      </w:r>
      <w:r w:rsidRPr="007D3B7A">
        <w:rPr>
          <w:rFonts w:ascii="Times New Roman" w:hAnsi="Times New Roman"/>
          <w:sz w:val="20"/>
          <w:szCs w:val="20"/>
        </w:rPr>
        <w:t>.</w:t>
      </w:r>
    </w:p>
    <w:p w14:paraId="5092C7D4" w14:textId="77777777" w:rsidR="00EE2469" w:rsidRPr="007D3B7A" w:rsidRDefault="00EE2469">
      <w:pPr>
        <w:pStyle w:val="Body"/>
        <w:spacing w:line="240" w:lineRule="auto"/>
        <w:rPr>
          <w:rFonts w:ascii="Times New Roman" w:eastAsia="Times New Roman" w:hAnsi="Times New Roman" w:cs="Times New Roman"/>
          <w:sz w:val="20"/>
          <w:szCs w:val="20"/>
        </w:rPr>
      </w:pPr>
    </w:p>
    <w:p w14:paraId="2A08E4D6" w14:textId="77777777" w:rsidR="00EE2469" w:rsidRPr="007D3B7A" w:rsidRDefault="00000000">
      <w:pPr>
        <w:pStyle w:val="Body"/>
        <w:spacing w:line="240" w:lineRule="auto"/>
        <w:rPr>
          <w:rFonts w:ascii="Times New Roman" w:eastAsia="Times New Roman" w:hAnsi="Times New Roman" w:cs="Times New Roman"/>
          <w:b/>
          <w:bCs/>
          <w:sz w:val="24"/>
          <w:szCs w:val="24"/>
        </w:rPr>
      </w:pPr>
      <w:r w:rsidRPr="007D3B7A">
        <w:rPr>
          <w:rFonts w:ascii="Times New Roman" w:eastAsia="Times New Roman" w:hAnsi="Times New Roman" w:cs="Times New Roman"/>
          <w:b/>
          <w:bCs/>
          <w:noProof/>
          <w:sz w:val="24"/>
          <w:szCs w:val="24"/>
        </w:rPr>
        <w:lastRenderedPageBreak/>
        <w:drawing>
          <wp:inline distT="0" distB="0" distL="0" distR="0" wp14:anchorId="510FDC90" wp14:editId="688D6217">
            <wp:extent cx="5943600" cy="3962400"/>
            <wp:effectExtent l="0" t="0" r="0" b="0"/>
            <wp:docPr id="1073741848" name="officeArt object" descr="image4.png"/>
            <wp:cNvGraphicFramePr/>
            <a:graphic xmlns:a="http://schemas.openxmlformats.org/drawingml/2006/main">
              <a:graphicData uri="http://schemas.openxmlformats.org/drawingml/2006/picture">
                <pic:pic xmlns:pic="http://schemas.openxmlformats.org/drawingml/2006/picture">
                  <pic:nvPicPr>
                    <pic:cNvPr id="1073741848" name="image4.png" descr="image4.png"/>
                    <pic:cNvPicPr>
                      <a:picLocks noChangeAspect="1"/>
                    </pic:cNvPicPr>
                  </pic:nvPicPr>
                  <pic:blipFill>
                    <a:blip r:embed="rId33"/>
                    <a:stretch>
                      <a:fillRect/>
                    </a:stretch>
                  </pic:blipFill>
                  <pic:spPr>
                    <a:xfrm>
                      <a:off x="0" y="0"/>
                      <a:ext cx="5943600" cy="3962400"/>
                    </a:xfrm>
                    <a:prstGeom prst="rect">
                      <a:avLst/>
                    </a:prstGeom>
                    <a:ln w="12700" cap="flat">
                      <a:noFill/>
                      <a:miter lim="400000"/>
                    </a:ln>
                    <a:effectLst/>
                  </pic:spPr>
                </pic:pic>
              </a:graphicData>
            </a:graphic>
          </wp:inline>
        </w:drawing>
      </w:r>
    </w:p>
    <w:p w14:paraId="323FB0E5" w14:textId="77777777" w:rsidR="00EE2469" w:rsidRPr="007D3B7A" w:rsidRDefault="00000000">
      <w:pPr>
        <w:pStyle w:val="Body"/>
        <w:spacing w:line="240" w:lineRule="auto"/>
        <w:rPr>
          <w:rFonts w:ascii="Times New Roman" w:eastAsia="Times New Roman" w:hAnsi="Times New Roman" w:cs="Times New Roman"/>
          <w:b/>
          <w:bCs/>
          <w:sz w:val="20"/>
          <w:szCs w:val="20"/>
        </w:rPr>
      </w:pPr>
      <w:r w:rsidRPr="007D3B7A">
        <w:rPr>
          <w:rFonts w:ascii="Times New Roman" w:hAnsi="Times New Roman"/>
          <w:b/>
          <w:bCs/>
          <w:sz w:val="20"/>
          <w:szCs w:val="20"/>
          <w:shd w:val="clear" w:color="auto" w:fill="FFFF00"/>
        </w:rPr>
        <w:t>Figure S15</w:t>
      </w:r>
      <w:r w:rsidRPr="007D3B7A">
        <w:rPr>
          <w:rFonts w:ascii="Times New Roman" w:hAnsi="Times New Roman"/>
          <w:sz w:val="20"/>
          <w:szCs w:val="20"/>
        </w:rPr>
        <w:t>. Differences in relative phyla abundance (read count) by predominant recharge source (Glacier Meltwater = f</w:t>
      </w:r>
      <w:r w:rsidRPr="007D3B7A">
        <w:rPr>
          <w:rFonts w:ascii="Times New Roman" w:hAnsi="Times New Roman"/>
          <w:sz w:val="20"/>
          <w:szCs w:val="20"/>
          <w:vertAlign w:val="subscript"/>
        </w:rPr>
        <w:t>i</w:t>
      </w:r>
      <w:r w:rsidRPr="007D3B7A">
        <w:rPr>
          <w:rFonts w:ascii="Times New Roman" w:hAnsi="Times New Roman"/>
          <w:sz w:val="20"/>
          <w:szCs w:val="20"/>
        </w:rPr>
        <w:t>; Precipitation = f</w:t>
      </w:r>
      <w:r w:rsidRPr="007D3B7A">
        <w:rPr>
          <w:rFonts w:ascii="Times New Roman" w:hAnsi="Times New Roman"/>
          <w:sz w:val="20"/>
          <w:szCs w:val="20"/>
          <w:vertAlign w:val="subscript"/>
        </w:rPr>
        <w:t>s</w:t>
      </w:r>
      <w:r w:rsidRPr="007D3B7A">
        <w:rPr>
          <w:rFonts w:ascii="Times New Roman" w:hAnsi="Times New Roman"/>
          <w:sz w:val="20"/>
          <w:szCs w:val="20"/>
        </w:rPr>
        <w:t>/f</w:t>
      </w:r>
      <w:r w:rsidRPr="007D3B7A">
        <w:rPr>
          <w:rFonts w:ascii="Times New Roman" w:hAnsi="Times New Roman"/>
          <w:sz w:val="20"/>
          <w:szCs w:val="20"/>
          <w:vertAlign w:val="subscript"/>
        </w:rPr>
        <w:t>r</w:t>
      </w:r>
      <w:r w:rsidRPr="007D3B7A">
        <w:rPr>
          <w:rFonts w:ascii="Times New Roman" w:hAnsi="Times New Roman"/>
          <w:sz w:val="20"/>
          <w:szCs w:val="20"/>
        </w:rPr>
        <w:t>)</w:t>
      </w:r>
    </w:p>
    <w:p w14:paraId="50722226" w14:textId="77777777" w:rsidR="00EE2469" w:rsidRPr="007D3B7A" w:rsidRDefault="00EE2469">
      <w:pPr>
        <w:pStyle w:val="Body"/>
        <w:spacing w:line="240" w:lineRule="auto"/>
        <w:rPr>
          <w:rFonts w:ascii="Times New Roman" w:eastAsia="Times New Roman" w:hAnsi="Times New Roman" w:cs="Times New Roman"/>
          <w:b/>
          <w:bCs/>
        </w:rPr>
      </w:pPr>
    </w:p>
    <w:p w14:paraId="4594E74B" w14:textId="77777777" w:rsidR="00EE2469" w:rsidRPr="007D3B7A" w:rsidRDefault="00EE2469">
      <w:pPr>
        <w:pStyle w:val="Body"/>
        <w:spacing w:line="240" w:lineRule="auto"/>
        <w:rPr>
          <w:rFonts w:ascii="Times New Roman" w:eastAsia="Times New Roman" w:hAnsi="Times New Roman" w:cs="Times New Roman"/>
          <w:sz w:val="20"/>
          <w:szCs w:val="20"/>
        </w:rPr>
      </w:pPr>
    </w:p>
    <w:p w14:paraId="7C79F9C4" w14:textId="77777777" w:rsidR="00EE2469" w:rsidRPr="007D3B7A" w:rsidRDefault="00EE2469">
      <w:pPr>
        <w:pStyle w:val="Body"/>
        <w:spacing w:line="240" w:lineRule="auto"/>
        <w:rPr>
          <w:rFonts w:ascii="Times New Roman" w:eastAsia="Times New Roman" w:hAnsi="Times New Roman" w:cs="Times New Roman"/>
        </w:rPr>
      </w:pPr>
    </w:p>
    <w:p w14:paraId="6E6FC604" w14:textId="77777777" w:rsidR="00EE2469" w:rsidRPr="007D3B7A" w:rsidRDefault="00000000">
      <w:pPr>
        <w:pStyle w:val="Body"/>
        <w:spacing w:line="240" w:lineRule="auto"/>
        <w:rPr>
          <w:rFonts w:ascii="Times New Roman" w:eastAsia="Times New Roman" w:hAnsi="Times New Roman" w:cs="Times New Roman"/>
        </w:rPr>
      </w:pPr>
      <w:r w:rsidRPr="007D3B7A">
        <w:rPr>
          <w:rFonts w:ascii="Times New Roman" w:eastAsia="Times New Roman" w:hAnsi="Times New Roman" w:cs="Times New Roman"/>
          <w:noProof/>
        </w:rPr>
        <w:drawing>
          <wp:inline distT="0" distB="0" distL="0" distR="0" wp14:anchorId="12F90E22" wp14:editId="779FF8E7">
            <wp:extent cx="5943473" cy="2171654"/>
            <wp:effectExtent l="0" t="0" r="0" b="0"/>
            <wp:docPr id="1073741849" name="officeArt object" descr="image2.png"/>
            <wp:cNvGraphicFramePr/>
            <a:graphic xmlns:a="http://schemas.openxmlformats.org/drawingml/2006/main">
              <a:graphicData uri="http://schemas.openxmlformats.org/drawingml/2006/picture">
                <pic:pic xmlns:pic="http://schemas.openxmlformats.org/drawingml/2006/picture">
                  <pic:nvPicPr>
                    <pic:cNvPr id="1073741849" name="image2.png" descr="image2.png"/>
                    <pic:cNvPicPr>
                      <a:picLocks noChangeAspect="1"/>
                    </pic:cNvPicPr>
                  </pic:nvPicPr>
                  <pic:blipFill>
                    <a:blip r:embed="rId34"/>
                    <a:stretch>
                      <a:fillRect/>
                    </a:stretch>
                  </pic:blipFill>
                  <pic:spPr>
                    <a:xfrm>
                      <a:off x="0" y="0"/>
                      <a:ext cx="5943473" cy="2171654"/>
                    </a:xfrm>
                    <a:prstGeom prst="rect">
                      <a:avLst/>
                    </a:prstGeom>
                    <a:ln w="12700" cap="flat">
                      <a:noFill/>
                      <a:miter lim="400000"/>
                    </a:ln>
                    <a:effectLst/>
                  </pic:spPr>
                </pic:pic>
              </a:graphicData>
            </a:graphic>
          </wp:inline>
        </w:drawing>
      </w:r>
    </w:p>
    <w:p w14:paraId="510C845C"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sz w:val="20"/>
          <w:szCs w:val="20"/>
          <w:shd w:val="clear" w:color="auto" w:fill="FFFF00"/>
        </w:rPr>
        <w:t>Figure S16</w:t>
      </w:r>
      <w:r w:rsidRPr="007D3B7A">
        <w:rPr>
          <w:rFonts w:ascii="Times New Roman" w:hAnsi="Times New Roman"/>
          <w:sz w:val="20"/>
          <w:szCs w:val="20"/>
        </w:rPr>
        <w:t xml:space="preserve">. </w:t>
      </w:r>
      <w:proofErr w:type="spellStart"/>
      <w:r w:rsidRPr="007D3B7A">
        <w:rPr>
          <w:rFonts w:ascii="Times New Roman" w:hAnsi="Times New Roman"/>
          <w:sz w:val="20"/>
          <w:szCs w:val="20"/>
        </w:rPr>
        <w:t>Bioindator</w:t>
      </w:r>
      <w:proofErr w:type="spellEnd"/>
      <w:r w:rsidRPr="007D3B7A">
        <w:rPr>
          <w:rFonts w:ascii="Times New Roman" w:hAnsi="Times New Roman"/>
          <w:sz w:val="20"/>
          <w:szCs w:val="20"/>
        </w:rPr>
        <w:t xml:space="preserve"> taxa identified via LEfSe analysis of sourcing in MH (a) and between glacier systems (b).</w:t>
      </w:r>
    </w:p>
    <w:p w14:paraId="683E8F77" w14:textId="77777777" w:rsidR="00EE2469" w:rsidRPr="007D3B7A" w:rsidRDefault="00EE2469">
      <w:pPr>
        <w:pStyle w:val="Body"/>
        <w:spacing w:line="240" w:lineRule="auto"/>
        <w:rPr>
          <w:rFonts w:ascii="Times New Roman" w:eastAsia="Times New Roman" w:hAnsi="Times New Roman" w:cs="Times New Roman"/>
          <w:b/>
          <w:bCs/>
        </w:rPr>
      </w:pPr>
    </w:p>
    <w:p w14:paraId="4312C476" w14:textId="77777777" w:rsidR="00EE2469" w:rsidRPr="007D3B7A" w:rsidRDefault="00000000">
      <w:pPr>
        <w:pStyle w:val="Body"/>
        <w:spacing w:line="240" w:lineRule="auto"/>
        <w:jc w:val="center"/>
        <w:rPr>
          <w:rFonts w:ascii="Times New Roman" w:eastAsia="Times New Roman" w:hAnsi="Times New Roman" w:cs="Times New Roman"/>
          <w:b/>
          <w:bCs/>
          <w:sz w:val="24"/>
          <w:szCs w:val="24"/>
        </w:rPr>
      </w:pPr>
      <w:r w:rsidRPr="007D3B7A">
        <w:rPr>
          <w:rFonts w:ascii="Times New Roman" w:eastAsia="Times New Roman" w:hAnsi="Times New Roman" w:cs="Times New Roman"/>
          <w:noProof/>
          <w:sz w:val="24"/>
          <w:szCs w:val="24"/>
        </w:rPr>
        <w:lastRenderedPageBreak/>
        <w:drawing>
          <wp:inline distT="0" distB="0" distL="0" distR="0" wp14:anchorId="4F1CABDB" wp14:editId="19F9C6A7">
            <wp:extent cx="5943600" cy="2438400"/>
            <wp:effectExtent l="0" t="0" r="0" b="0"/>
            <wp:docPr id="1073741850" name="officeArt object" descr="image7.png"/>
            <wp:cNvGraphicFramePr/>
            <a:graphic xmlns:a="http://schemas.openxmlformats.org/drawingml/2006/main">
              <a:graphicData uri="http://schemas.openxmlformats.org/drawingml/2006/picture">
                <pic:pic xmlns:pic="http://schemas.openxmlformats.org/drawingml/2006/picture">
                  <pic:nvPicPr>
                    <pic:cNvPr id="1073741850" name="image7.png" descr="image7.png"/>
                    <pic:cNvPicPr>
                      <a:picLocks noChangeAspect="1"/>
                    </pic:cNvPicPr>
                  </pic:nvPicPr>
                  <pic:blipFill>
                    <a:blip r:embed="rId35"/>
                    <a:stretch>
                      <a:fillRect/>
                    </a:stretch>
                  </pic:blipFill>
                  <pic:spPr>
                    <a:xfrm>
                      <a:off x="0" y="0"/>
                      <a:ext cx="5943600" cy="2438400"/>
                    </a:xfrm>
                    <a:prstGeom prst="rect">
                      <a:avLst/>
                    </a:prstGeom>
                    <a:ln w="12700" cap="flat">
                      <a:noFill/>
                      <a:miter lim="400000"/>
                    </a:ln>
                    <a:effectLst/>
                  </pic:spPr>
                </pic:pic>
              </a:graphicData>
            </a:graphic>
          </wp:inline>
        </w:drawing>
      </w:r>
    </w:p>
    <w:p w14:paraId="4207C2DA"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sz w:val="20"/>
          <w:szCs w:val="20"/>
          <w:shd w:val="clear" w:color="auto" w:fill="FFFF00"/>
        </w:rPr>
        <w:t>Figure S17</w:t>
      </w:r>
      <w:r w:rsidRPr="007D3B7A">
        <w:rPr>
          <w:rFonts w:ascii="Times New Roman" w:hAnsi="Times New Roman"/>
          <w:sz w:val="20"/>
          <w:szCs w:val="20"/>
        </w:rPr>
        <w:t xml:space="preserve">. Venn diagrams identifying the “core” and “accessory” population of bacterial OTUs from springs and streams in Mount Hood (MH) and Glacier National Park (GNP) by </w:t>
      </w:r>
      <w:r w:rsidRPr="007D3B7A">
        <w:rPr>
          <w:rFonts w:ascii="Times New Roman" w:hAnsi="Times New Roman"/>
          <w:b/>
          <w:bCs/>
          <w:sz w:val="20"/>
          <w:szCs w:val="20"/>
        </w:rPr>
        <w:t>(a)</w:t>
      </w:r>
      <w:r w:rsidRPr="007D3B7A">
        <w:rPr>
          <w:rFonts w:ascii="Times New Roman" w:hAnsi="Times New Roman"/>
          <w:sz w:val="20"/>
          <w:szCs w:val="20"/>
        </w:rPr>
        <w:t xml:space="preserve"> primary source (e.g., Glacier Meltwater = f</w:t>
      </w:r>
      <w:r w:rsidRPr="007D3B7A">
        <w:rPr>
          <w:rFonts w:ascii="Times New Roman" w:hAnsi="Times New Roman"/>
          <w:sz w:val="20"/>
          <w:szCs w:val="20"/>
          <w:vertAlign w:val="subscript"/>
        </w:rPr>
        <w:t>i</w:t>
      </w:r>
      <w:r w:rsidRPr="007D3B7A">
        <w:rPr>
          <w:rFonts w:ascii="Times New Roman" w:hAnsi="Times New Roman"/>
          <w:sz w:val="20"/>
          <w:szCs w:val="20"/>
        </w:rPr>
        <w:t xml:space="preserve"> &gt; 0.6) and</w:t>
      </w:r>
      <w:r w:rsidRPr="007D3B7A">
        <w:rPr>
          <w:rFonts w:ascii="Times New Roman" w:hAnsi="Times New Roman"/>
          <w:b/>
          <w:bCs/>
          <w:sz w:val="20"/>
          <w:szCs w:val="20"/>
        </w:rPr>
        <w:t xml:space="preserve"> (b)</w:t>
      </w:r>
      <w:r w:rsidRPr="007D3B7A">
        <w:rPr>
          <w:rFonts w:ascii="Times New Roman" w:hAnsi="Times New Roman"/>
          <w:sz w:val="20"/>
          <w:szCs w:val="20"/>
        </w:rPr>
        <w:t xml:space="preserve"> sampling location. Overlapping quantities capture the number of shared taxa. Unshared values were exclusive to either Precipitation or Glacier Meltwater sourcing, and MH or GNP.</w:t>
      </w:r>
    </w:p>
    <w:p w14:paraId="3ECAF2D2" w14:textId="77777777" w:rsidR="00EE2469" w:rsidRPr="007D3B7A" w:rsidRDefault="00EE2469">
      <w:pPr>
        <w:pStyle w:val="Body"/>
        <w:spacing w:line="240" w:lineRule="auto"/>
        <w:rPr>
          <w:rFonts w:ascii="Times New Roman" w:eastAsia="Times New Roman" w:hAnsi="Times New Roman" w:cs="Times New Roman"/>
          <w:b/>
          <w:bCs/>
          <w:sz w:val="20"/>
          <w:szCs w:val="20"/>
        </w:rPr>
      </w:pPr>
    </w:p>
    <w:p w14:paraId="0AD24306" w14:textId="77777777" w:rsidR="00EE2469" w:rsidRPr="007D3B7A" w:rsidRDefault="00000000">
      <w:pPr>
        <w:pStyle w:val="Body"/>
        <w:spacing w:line="240" w:lineRule="auto"/>
        <w:rPr>
          <w:rFonts w:ascii="Times New Roman" w:eastAsia="Times New Roman" w:hAnsi="Times New Roman" w:cs="Times New Roman"/>
          <w:b/>
          <w:bCs/>
          <w:sz w:val="20"/>
          <w:szCs w:val="20"/>
        </w:rPr>
      </w:pPr>
      <w:r w:rsidRPr="007D3B7A">
        <w:rPr>
          <w:rFonts w:ascii="Times New Roman" w:eastAsia="Times New Roman" w:hAnsi="Times New Roman" w:cs="Times New Roman"/>
          <w:b/>
          <w:bCs/>
          <w:noProof/>
          <w:sz w:val="20"/>
          <w:szCs w:val="20"/>
        </w:rPr>
        <w:drawing>
          <wp:inline distT="0" distB="0" distL="0" distR="0" wp14:anchorId="1E46C332" wp14:editId="1BBB166E">
            <wp:extent cx="4843463" cy="3813531"/>
            <wp:effectExtent l="0" t="0" r="0" b="0"/>
            <wp:docPr id="1073741851" name="officeArt object" descr="image1.png"/>
            <wp:cNvGraphicFramePr/>
            <a:graphic xmlns:a="http://schemas.openxmlformats.org/drawingml/2006/main">
              <a:graphicData uri="http://schemas.openxmlformats.org/drawingml/2006/picture">
                <pic:pic xmlns:pic="http://schemas.openxmlformats.org/drawingml/2006/picture">
                  <pic:nvPicPr>
                    <pic:cNvPr id="1073741851" name="image1.png" descr="image1.png"/>
                    <pic:cNvPicPr>
                      <a:picLocks noChangeAspect="1"/>
                    </pic:cNvPicPr>
                  </pic:nvPicPr>
                  <pic:blipFill>
                    <a:blip r:embed="rId36"/>
                    <a:stretch>
                      <a:fillRect/>
                    </a:stretch>
                  </pic:blipFill>
                  <pic:spPr>
                    <a:xfrm>
                      <a:off x="0" y="0"/>
                      <a:ext cx="4843463" cy="3813531"/>
                    </a:xfrm>
                    <a:prstGeom prst="rect">
                      <a:avLst/>
                    </a:prstGeom>
                    <a:ln w="12700" cap="flat">
                      <a:noFill/>
                      <a:miter lim="400000"/>
                    </a:ln>
                    <a:effectLst/>
                  </pic:spPr>
                </pic:pic>
              </a:graphicData>
            </a:graphic>
          </wp:inline>
        </w:drawing>
      </w:r>
    </w:p>
    <w:p w14:paraId="3F6203C3"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sz w:val="20"/>
          <w:szCs w:val="20"/>
          <w:shd w:val="clear" w:color="auto" w:fill="FFFF00"/>
        </w:rPr>
        <w:t>Figure S18</w:t>
      </w:r>
      <w:r w:rsidRPr="007D3B7A">
        <w:rPr>
          <w:rFonts w:ascii="Times New Roman" w:hAnsi="Times New Roman"/>
          <w:sz w:val="20"/>
          <w:szCs w:val="20"/>
        </w:rPr>
        <w:t>. Geographic comparison of alpha diversity metrics per our eukaryotic (18S rRNA) dataset.</w:t>
      </w:r>
    </w:p>
    <w:p w14:paraId="2E372DBA" w14:textId="77777777" w:rsidR="00EE2469" w:rsidRPr="007D3B7A" w:rsidRDefault="00EE2469">
      <w:pPr>
        <w:pStyle w:val="Body"/>
        <w:spacing w:line="240" w:lineRule="auto"/>
        <w:rPr>
          <w:rFonts w:ascii="Times New Roman" w:eastAsia="Times New Roman" w:hAnsi="Times New Roman" w:cs="Times New Roman"/>
          <w:b/>
          <w:bCs/>
          <w:sz w:val="20"/>
          <w:szCs w:val="20"/>
        </w:rPr>
      </w:pPr>
    </w:p>
    <w:p w14:paraId="15E202E7" w14:textId="77777777" w:rsidR="00EE2469" w:rsidRPr="007D3B7A" w:rsidRDefault="00000000">
      <w:pPr>
        <w:pStyle w:val="Body"/>
        <w:spacing w:line="240" w:lineRule="auto"/>
        <w:rPr>
          <w:rFonts w:ascii="Times New Roman" w:eastAsia="Times New Roman" w:hAnsi="Times New Roman" w:cs="Times New Roman"/>
          <w:b/>
          <w:bCs/>
          <w:sz w:val="20"/>
          <w:szCs w:val="20"/>
        </w:rPr>
      </w:pPr>
      <w:r w:rsidRPr="007D3B7A">
        <w:rPr>
          <w:rFonts w:ascii="Times New Roman" w:eastAsia="Times New Roman" w:hAnsi="Times New Roman" w:cs="Times New Roman"/>
          <w:b/>
          <w:bCs/>
          <w:noProof/>
          <w:sz w:val="20"/>
          <w:szCs w:val="20"/>
        </w:rPr>
        <w:lastRenderedPageBreak/>
        <w:drawing>
          <wp:inline distT="0" distB="0" distL="0" distR="0" wp14:anchorId="73583574" wp14:editId="1A078586">
            <wp:extent cx="4291013" cy="3585917"/>
            <wp:effectExtent l="0" t="0" r="0" b="0"/>
            <wp:docPr id="1073741852" name="officeArt object" descr="image9.png"/>
            <wp:cNvGraphicFramePr/>
            <a:graphic xmlns:a="http://schemas.openxmlformats.org/drawingml/2006/main">
              <a:graphicData uri="http://schemas.openxmlformats.org/drawingml/2006/picture">
                <pic:pic xmlns:pic="http://schemas.openxmlformats.org/drawingml/2006/picture">
                  <pic:nvPicPr>
                    <pic:cNvPr id="1073741852" name="image9.png" descr="image9.png"/>
                    <pic:cNvPicPr>
                      <a:picLocks noChangeAspect="1"/>
                    </pic:cNvPicPr>
                  </pic:nvPicPr>
                  <pic:blipFill>
                    <a:blip r:embed="rId37"/>
                    <a:stretch>
                      <a:fillRect/>
                    </a:stretch>
                  </pic:blipFill>
                  <pic:spPr>
                    <a:xfrm>
                      <a:off x="0" y="0"/>
                      <a:ext cx="4291013" cy="3585917"/>
                    </a:xfrm>
                    <a:prstGeom prst="rect">
                      <a:avLst/>
                    </a:prstGeom>
                    <a:ln w="12700" cap="flat">
                      <a:noFill/>
                      <a:miter lim="400000"/>
                    </a:ln>
                    <a:effectLst/>
                  </pic:spPr>
                </pic:pic>
              </a:graphicData>
            </a:graphic>
          </wp:inline>
        </w:drawing>
      </w:r>
    </w:p>
    <w:p w14:paraId="1A961297"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sz w:val="20"/>
          <w:szCs w:val="20"/>
          <w:shd w:val="clear" w:color="auto" w:fill="FFFF00"/>
        </w:rPr>
        <w:t>Figure S19</w:t>
      </w:r>
      <w:r w:rsidRPr="007D3B7A">
        <w:rPr>
          <w:rFonts w:ascii="Times New Roman" w:hAnsi="Times New Roman"/>
          <w:sz w:val="20"/>
          <w:szCs w:val="20"/>
        </w:rPr>
        <w:t>. Geographic comparison of alpha diversity metrics – in response to the fractional contribution of glacier ice (f</w:t>
      </w:r>
      <w:r w:rsidRPr="007D3B7A">
        <w:rPr>
          <w:rFonts w:ascii="Times New Roman" w:hAnsi="Times New Roman"/>
          <w:sz w:val="20"/>
          <w:szCs w:val="20"/>
          <w:vertAlign w:val="subscript"/>
        </w:rPr>
        <w:t>i</w:t>
      </w:r>
      <w:r w:rsidRPr="007D3B7A">
        <w:rPr>
          <w:rFonts w:ascii="Times New Roman" w:hAnsi="Times New Roman"/>
          <w:sz w:val="20"/>
          <w:szCs w:val="20"/>
        </w:rPr>
        <w:t>) per our eukaryotic (18S rRNA) dataset.</w:t>
      </w:r>
    </w:p>
    <w:p w14:paraId="0A53E6F4" w14:textId="77777777" w:rsidR="00EE2469" w:rsidRPr="007D3B7A" w:rsidRDefault="00EE2469">
      <w:pPr>
        <w:pStyle w:val="Body"/>
        <w:spacing w:line="240" w:lineRule="auto"/>
        <w:rPr>
          <w:rFonts w:ascii="Times New Roman" w:eastAsia="Times New Roman" w:hAnsi="Times New Roman" w:cs="Times New Roman"/>
          <w:sz w:val="20"/>
          <w:szCs w:val="20"/>
        </w:rPr>
      </w:pPr>
    </w:p>
    <w:p w14:paraId="4FCFC5AD"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eastAsia="Times New Roman" w:hAnsi="Times New Roman" w:cs="Times New Roman"/>
          <w:noProof/>
          <w:sz w:val="20"/>
          <w:szCs w:val="20"/>
        </w:rPr>
        <w:drawing>
          <wp:inline distT="0" distB="0" distL="0" distR="0" wp14:anchorId="2D9A2C30" wp14:editId="0E9E045C">
            <wp:extent cx="5176838" cy="3559076"/>
            <wp:effectExtent l="0" t="0" r="0" b="0"/>
            <wp:docPr id="1073741853" name="officeArt object" descr="image20.png"/>
            <wp:cNvGraphicFramePr/>
            <a:graphic xmlns:a="http://schemas.openxmlformats.org/drawingml/2006/main">
              <a:graphicData uri="http://schemas.openxmlformats.org/drawingml/2006/picture">
                <pic:pic xmlns:pic="http://schemas.openxmlformats.org/drawingml/2006/picture">
                  <pic:nvPicPr>
                    <pic:cNvPr id="1073741853" name="image20.png" descr="image20.png"/>
                    <pic:cNvPicPr>
                      <a:picLocks noChangeAspect="1"/>
                    </pic:cNvPicPr>
                  </pic:nvPicPr>
                  <pic:blipFill>
                    <a:blip r:embed="rId38"/>
                    <a:stretch>
                      <a:fillRect/>
                    </a:stretch>
                  </pic:blipFill>
                  <pic:spPr>
                    <a:xfrm>
                      <a:off x="0" y="0"/>
                      <a:ext cx="5176838" cy="3559076"/>
                    </a:xfrm>
                    <a:prstGeom prst="rect">
                      <a:avLst/>
                    </a:prstGeom>
                    <a:ln w="12700" cap="flat">
                      <a:noFill/>
                      <a:miter lim="400000"/>
                    </a:ln>
                    <a:effectLst/>
                  </pic:spPr>
                </pic:pic>
              </a:graphicData>
            </a:graphic>
          </wp:inline>
        </w:drawing>
      </w:r>
    </w:p>
    <w:p w14:paraId="70DF7009"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sz w:val="20"/>
          <w:szCs w:val="20"/>
          <w:shd w:val="clear" w:color="auto" w:fill="FFFF00"/>
        </w:rPr>
        <w:t>Figure S20</w:t>
      </w:r>
      <w:r w:rsidRPr="007D3B7A">
        <w:rPr>
          <w:rFonts w:ascii="Times New Roman" w:hAnsi="Times New Roman"/>
          <w:sz w:val="20"/>
          <w:szCs w:val="20"/>
        </w:rPr>
        <w:t>. Geographic comparison of R</w:t>
      </w:r>
      <w:r w:rsidRPr="007D3B7A">
        <w:rPr>
          <w:rFonts w:ascii="Times New Roman" w:hAnsi="Times New Roman"/>
          <w:sz w:val="20"/>
          <w:szCs w:val="20"/>
          <w:vertAlign w:val="superscript"/>
        </w:rPr>
        <w:t>2</w:t>
      </w:r>
      <w:r w:rsidRPr="007D3B7A">
        <w:rPr>
          <w:rFonts w:ascii="Times New Roman" w:hAnsi="Times New Roman"/>
          <w:sz w:val="20"/>
          <w:szCs w:val="20"/>
        </w:rPr>
        <w:t xml:space="preserve"> (predictive power) of various environmental variables using Sperlea et al.’s [2021] machine learning framework, per our eukaryotic (18S rRNA) dataset.</w:t>
      </w:r>
    </w:p>
    <w:p w14:paraId="46DA0294" w14:textId="77777777" w:rsidR="00EE2469" w:rsidRPr="007D3B7A" w:rsidRDefault="00EE2469">
      <w:pPr>
        <w:pStyle w:val="Body"/>
        <w:spacing w:line="240" w:lineRule="auto"/>
        <w:rPr>
          <w:rFonts w:ascii="Times New Roman" w:eastAsia="Times New Roman" w:hAnsi="Times New Roman" w:cs="Times New Roman"/>
          <w:sz w:val="20"/>
          <w:szCs w:val="20"/>
        </w:rPr>
      </w:pPr>
    </w:p>
    <w:p w14:paraId="34A1C49A"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eastAsia="Times New Roman" w:hAnsi="Times New Roman" w:cs="Times New Roman"/>
          <w:noProof/>
          <w:sz w:val="20"/>
          <w:szCs w:val="20"/>
        </w:rPr>
        <w:lastRenderedPageBreak/>
        <w:drawing>
          <wp:inline distT="0" distB="0" distL="0" distR="0" wp14:anchorId="5F19E582" wp14:editId="7F868CE1">
            <wp:extent cx="4843463" cy="2980592"/>
            <wp:effectExtent l="0" t="0" r="0" b="0"/>
            <wp:docPr id="1073741854" name="officeArt object" descr="image5.png"/>
            <wp:cNvGraphicFramePr/>
            <a:graphic xmlns:a="http://schemas.openxmlformats.org/drawingml/2006/main">
              <a:graphicData uri="http://schemas.openxmlformats.org/drawingml/2006/picture">
                <pic:pic xmlns:pic="http://schemas.openxmlformats.org/drawingml/2006/picture">
                  <pic:nvPicPr>
                    <pic:cNvPr id="1073741854" name="image5.png" descr="image5.png"/>
                    <pic:cNvPicPr>
                      <a:picLocks noChangeAspect="1"/>
                    </pic:cNvPicPr>
                  </pic:nvPicPr>
                  <pic:blipFill>
                    <a:blip r:embed="rId39"/>
                    <a:stretch>
                      <a:fillRect/>
                    </a:stretch>
                  </pic:blipFill>
                  <pic:spPr>
                    <a:xfrm>
                      <a:off x="0" y="0"/>
                      <a:ext cx="4843463" cy="2980592"/>
                    </a:xfrm>
                    <a:prstGeom prst="rect">
                      <a:avLst/>
                    </a:prstGeom>
                    <a:ln w="12700" cap="flat">
                      <a:noFill/>
                      <a:miter lim="400000"/>
                    </a:ln>
                    <a:effectLst/>
                  </pic:spPr>
                </pic:pic>
              </a:graphicData>
            </a:graphic>
          </wp:inline>
        </w:drawing>
      </w:r>
    </w:p>
    <w:p w14:paraId="3D0023CF" w14:textId="77777777" w:rsidR="00EE2469" w:rsidRPr="007D3B7A" w:rsidRDefault="00000000">
      <w:pPr>
        <w:pStyle w:val="Body"/>
        <w:spacing w:line="240" w:lineRule="auto"/>
        <w:rPr>
          <w:rFonts w:ascii="Times New Roman" w:eastAsia="Times New Roman" w:hAnsi="Times New Roman" w:cs="Times New Roman"/>
          <w:sz w:val="20"/>
          <w:szCs w:val="20"/>
        </w:rPr>
      </w:pPr>
      <w:r w:rsidRPr="007D3B7A">
        <w:rPr>
          <w:rFonts w:ascii="Times New Roman" w:hAnsi="Times New Roman"/>
          <w:b/>
          <w:bCs/>
          <w:sz w:val="20"/>
          <w:szCs w:val="20"/>
          <w:shd w:val="clear" w:color="auto" w:fill="FFFF00"/>
        </w:rPr>
        <w:t>Figure S21</w:t>
      </w:r>
      <w:r w:rsidRPr="007D3B7A">
        <w:rPr>
          <w:rFonts w:ascii="Times New Roman" w:hAnsi="Times New Roman"/>
          <w:sz w:val="20"/>
          <w:szCs w:val="20"/>
        </w:rPr>
        <w:t>.Geographic comparison of beta diversity (PCA ordination) per our eukaryotic (18S rRNA) dataset. There were no significant relationships between sample distribution in ordination space and modeled variables.</w:t>
      </w:r>
    </w:p>
    <w:p w14:paraId="496A8A33" w14:textId="77777777" w:rsidR="00EE2469" w:rsidRPr="007D3B7A" w:rsidRDefault="00EE2469">
      <w:pPr>
        <w:pStyle w:val="Body"/>
        <w:spacing w:line="240" w:lineRule="auto"/>
        <w:rPr>
          <w:rFonts w:ascii="Times New Roman" w:eastAsia="Times New Roman" w:hAnsi="Times New Roman" w:cs="Times New Roman"/>
          <w:sz w:val="20"/>
          <w:szCs w:val="20"/>
        </w:rPr>
      </w:pPr>
    </w:p>
    <w:p w14:paraId="219F2238" w14:textId="77777777" w:rsidR="00D303B9" w:rsidRDefault="00D303B9">
      <w:pPr>
        <w:rPr>
          <w:rFonts w:eastAsia="Times New Roman"/>
          <w:b/>
          <w:bCs/>
          <w:color w:val="000000"/>
          <w:sz w:val="20"/>
          <w:szCs w:val="20"/>
          <w:u w:color="000000"/>
          <w14:textOutline w14:w="0" w14:cap="flat" w14:cmpd="sng" w14:algn="ctr">
            <w14:noFill/>
            <w14:prstDash w14:val="solid"/>
            <w14:bevel/>
          </w14:textOutline>
        </w:rPr>
      </w:pPr>
      <w:r>
        <w:rPr>
          <w:rFonts w:eastAsia="Times New Roman"/>
          <w:b/>
          <w:bCs/>
          <w:sz w:val="20"/>
          <w:szCs w:val="20"/>
        </w:rPr>
        <w:br w:type="page"/>
      </w:r>
    </w:p>
    <w:p w14:paraId="1744A3BE" w14:textId="44B9A942" w:rsidR="00EE2469" w:rsidRDefault="00D303B9">
      <w:pPr>
        <w:pStyle w:val="Body"/>
        <w:spacing w:line="240" w:lineRule="auto"/>
        <w:rPr>
          <w:rFonts w:ascii="Times New Roman" w:eastAsia="Times New Roman" w:hAnsi="Times New Roman" w:cs="Times New Roman"/>
          <w:b/>
          <w:bCs/>
        </w:rPr>
      </w:pPr>
      <w:r w:rsidRPr="00D303B9">
        <w:rPr>
          <w:rFonts w:ascii="Times New Roman" w:eastAsia="Times New Roman" w:hAnsi="Times New Roman" w:cs="Times New Roman"/>
          <w:b/>
          <w:bCs/>
        </w:rPr>
        <w:lastRenderedPageBreak/>
        <w:t>SUPPLEMENTARY TEXT</w:t>
      </w:r>
    </w:p>
    <w:p w14:paraId="3FDDF73F" w14:textId="77777777" w:rsidR="00D303B9" w:rsidRDefault="00D303B9">
      <w:pPr>
        <w:pStyle w:val="Body"/>
        <w:spacing w:line="240" w:lineRule="auto"/>
        <w:rPr>
          <w:rFonts w:ascii="Times New Roman" w:eastAsia="Times New Roman" w:hAnsi="Times New Roman" w:cs="Times New Roman"/>
          <w:b/>
          <w:bCs/>
        </w:rPr>
      </w:pPr>
    </w:p>
    <w:p w14:paraId="0DE28DA0" w14:textId="60A44BD9" w:rsidR="00D303B9" w:rsidRDefault="00D303B9">
      <w:pPr>
        <w:pStyle w:val="Body"/>
        <w:spacing w:line="240" w:lineRule="auto"/>
        <w:rPr>
          <w:rFonts w:ascii="Times New Roman" w:eastAsia="Times New Roman" w:hAnsi="Times New Roman" w:cs="Times New Roman"/>
          <w:b/>
          <w:bCs/>
        </w:rPr>
      </w:pPr>
      <w:r>
        <w:rPr>
          <w:rFonts w:ascii="Times New Roman" w:eastAsia="Times New Roman" w:hAnsi="Times New Roman" w:cs="Times New Roman"/>
          <w:b/>
          <w:bCs/>
        </w:rPr>
        <w:t>Supplementary Text 1</w:t>
      </w:r>
    </w:p>
    <w:p w14:paraId="524DC985" w14:textId="77777777" w:rsidR="00D303B9" w:rsidRPr="00D303B9" w:rsidRDefault="00D303B9" w:rsidP="00D303B9">
      <w:pPr>
        <w:pStyle w:val="Body"/>
        <w:spacing w:line="240" w:lineRule="auto"/>
        <w:rPr>
          <w:rFonts w:ascii="Times New Roman" w:eastAsia="Times New Roman" w:hAnsi="Times New Roman" w:cs="Times New Roman"/>
          <w:b/>
          <w:bCs/>
          <w:sz w:val="12"/>
          <w:szCs w:val="12"/>
        </w:rPr>
      </w:pPr>
    </w:p>
    <w:p w14:paraId="5B9029D1" w14:textId="0A35F03B" w:rsidR="00D303B9" w:rsidRPr="007D3B7A" w:rsidRDefault="00D303B9" w:rsidP="00D303B9">
      <w:pPr>
        <w:pStyle w:val="Body"/>
        <w:spacing w:line="240" w:lineRule="auto"/>
        <w:rPr>
          <w:rFonts w:ascii="Times New Roman" w:eastAsia="Times New Roman" w:hAnsi="Times New Roman" w:cs="Times New Roman"/>
          <w:b/>
          <w:bCs/>
        </w:rPr>
      </w:pPr>
      <w:r>
        <w:rPr>
          <w:rFonts w:ascii="Times New Roman" w:eastAsia="Times New Roman" w:hAnsi="Times New Roman" w:cs="Times New Roman"/>
          <w:b/>
          <w:bCs/>
        </w:rPr>
        <w:t>Site description</w:t>
      </w:r>
    </w:p>
    <w:p w14:paraId="074F6E8C" w14:textId="26394AE0" w:rsidR="00D303B9" w:rsidRPr="00D303B9" w:rsidRDefault="00D303B9" w:rsidP="00D303B9">
      <w:pPr>
        <w:pStyle w:val="Body"/>
        <w:spacing w:line="240" w:lineRule="auto"/>
        <w:rPr>
          <w:rFonts w:ascii="Times New Roman" w:hAnsi="Times New Roman"/>
          <w:sz w:val="12"/>
          <w:szCs w:val="12"/>
        </w:rPr>
      </w:pPr>
      <w:r w:rsidRPr="007D3B7A">
        <w:rPr>
          <w:rFonts w:ascii="Times New Roman" w:hAnsi="Times New Roman"/>
        </w:rPr>
        <w:t>We sampled alpine springs, streams, and end-member water sources (rain, snow, and glacier ice) from two glacier systems: Mount Hood National Forest (MH), Oregon, and Glacier National Park (GNP), Montana, USA [Miller et al., 2021] (</w:t>
      </w:r>
      <w:r w:rsidRPr="007D3B7A">
        <w:rPr>
          <w:rFonts w:ascii="Times New Roman" w:hAnsi="Times New Roman"/>
          <w:b/>
          <w:bCs/>
        </w:rPr>
        <w:t>Figure 1</w:t>
      </w:r>
      <w:r w:rsidRPr="007D3B7A">
        <w:rPr>
          <w:rFonts w:ascii="Times New Roman" w:hAnsi="Times New Roman"/>
        </w:rPr>
        <w:t>). These systems host different bedrock and meteorological conditions, influencing mountain block recharge (MBR). MH is a volcanic system in the Cascades composed of young, permeable lavas and deposits left by pyroclastic flows and lahars from the Pleistocene (~30 ka) through the Holocene [Nathenson, 2004; Scott et al., 1997]. Rapid meltwater discharge rates (&lt; 6 m</w:t>
      </w:r>
      <w:r w:rsidRPr="007D3B7A">
        <w:rPr>
          <w:rFonts w:ascii="Times New Roman" w:hAnsi="Times New Roman"/>
          <w:vertAlign w:val="superscript"/>
        </w:rPr>
        <w:t>3</w:t>
      </w:r>
      <w:r w:rsidRPr="007D3B7A">
        <w:rPr>
          <w:rFonts w:ascii="Times New Roman" w:hAnsi="Times New Roman"/>
        </w:rPr>
        <w:t xml:space="preserve"> s</w:t>
      </w:r>
      <w:r w:rsidRPr="007D3B7A">
        <w:rPr>
          <w:rFonts w:ascii="Times New Roman" w:hAnsi="Times New Roman"/>
          <w:vertAlign w:val="superscript"/>
        </w:rPr>
        <w:t>-1</w:t>
      </w:r>
      <w:r w:rsidRPr="007D3B7A">
        <w:rPr>
          <w:rFonts w:ascii="Times New Roman" w:hAnsi="Times New Roman"/>
        </w:rPr>
        <w:t xml:space="preserve">) and prior aqueous chemistry and isotopic analyses suggest that alpine springs are recharged beyond their immediate watersheds [Jefferson et al., 2006; Nathenson, 2004; Tague &amp; Grant, 2009]. Although MH glaciers are rapidly retreating (~25% area loss since 2000), many remain active and accessible [Bakken-French et al., 2024]. GNP is found in the Livingston and Lewis Range of the Rockies, where Precambrian sedimentary rocks from the Belt Supergroup underlie glacier ice [Horodyski et al., 1983]. Unlike MH, the low-porosity bedrock in GNP limits MBR to fracture flow or karst-like pathways within carbonate-rich formations. GNP receives less precipitation than MH since Pacific moisture is deposited as rain and snow in the Cascades [Jefferson et al., 2006]. Glacier retreat in GNP is extensive (26 of 150 named glaciers remaining), and a total loss is predicted by 2100 [Bosson et al., 2019; Fagre et al., 2017; Hall &amp; Fagre, 2003]. </w:t>
      </w:r>
      <w:r w:rsidRPr="007D3B7A">
        <w:rPr>
          <w:rFonts w:ascii="Times New Roman" w:eastAsia="Times New Roman" w:hAnsi="Times New Roman" w:cs="Times New Roman"/>
          <w:sz w:val="12"/>
          <w:szCs w:val="12"/>
        </w:rPr>
        <w:br/>
      </w:r>
      <w:commentRangeStart w:id="147"/>
    </w:p>
    <w:p w14:paraId="0D50B679" w14:textId="77777777" w:rsidR="00D303B9" w:rsidRPr="007D3B7A" w:rsidRDefault="00D303B9" w:rsidP="00D303B9">
      <w:pPr>
        <w:pStyle w:val="Body"/>
        <w:spacing w:line="240" w:lineRule="auto"/>
        <w:rPr>
          <w:rFonts w:ascii="Times New Roman" w:eastAsia="Times New Roman" w:hAnsi="Times New Roman" w:cs="Times New Roman"/>
          <w:b/>
          <w:bCs/>
        </w:rPr>
      </w:pPr>
      <w:r w:rsidRPr="007D3B7A">
        <w:rPr>
          <w:rFonts w:ascii="Times New Roman" w:hAnsi="Times New Roman"/>
          <w:b/>
          <w:bCs/>
        </w:rPr>
        <w:t>Water sample collection and abiotic analysis</w:t>
      </w:r>
      <w:commentRangeEnd w:id="147"/>
      <w:r w:rsidRPr="007D3B7A">
        <w:commentReference w:id="147"/>
      </w:r>
    </w:p>
    <w:p w14:paraId="6C74E99D" w14:textId="77777777" w:rsidR="00D303B9" w:rsidRPr="007D3B7A" w:rsidRDefault="00D303B9" w:rsidP="00D303B9">
      <w:pPr>
        <w:pStyle w:val="Body"/>
        <w:spacing w:line="240" w:lineRule="auto"/>
        <w:rPr>
          <w:rFonts w:ascii="Times New Roman" w:eastAsia="Times New Roman" w:hAnsi="Times New Roman" w:cs="Times New Roman"/>
        </w:rPr>
      </w:pPr>
      <w:r w:rsidRPr="007D3B7A">
        <w:rPr>
          <w:rFonts w:ascii="Times New Roman" w:hAnsi="Times New Roman"/>
        </w:rPr>
        <w:t>Water samples were collected during several field campaigns between 2016 and 2019 (July 2016, October 2016, July to August 2017, July to August 2018, and September 2019) [Miller et al., 2021]. At MH, 38 unique springs/streams (n=54) and 34 end-member sources (glacial ice, glacial melt, snow, snow algae, and rain) were sampled. GNP samples include 22 unique springs/streams (n=33) and 11 end-members (glacier ice, glacial melt, snow, and snow algae). Site details, including locations and descriptions, are provided in a supplementary table</w:t>
      </w:r>
      <w:r w:rsidRPr="007D3B7A">
        <w:rPr>
          <w:rFonts w:ascii="Times New Roman" w:hAnsi="Times New Roman"/>
          <w:b/>
          <w:bCs/>
        </w:rPr>
        <w:t xml:space="preserve"> </w:t>
      </w:r>
      <w:r w:rsidRPr="007D3B7A">
        <w:rPr>
          <w:rFonts w:ascii="Times New Roman" w:hAnsi="Times New Roman"/>
        </w:rPr>
        <w:t>(</w:t>
      </w:r>
      <w:r w:rsidRPr="007D3B7A">
        <w:rPr>
          <w:rFonts w:ascii="Times New Roman" w:hAnsi="Times New Roman"/>
          <w:b/>
          <w:bCs/>
          <w:shd w:val="clear" w:color="auto" w:fill="FFFF00"/>
        </w:rPr>
        <w:t>Table S-TBD1</w:t>
      </w:r>
      <w:r w:rsidRPr="007D3B7A">
        <w:rPr>
          <w:rFonts w:ascii="Times New Roman" w:hAnsi="Times New Roman"/>
        </w:rPr>
        <w:t>). Sampling sites were selected by Miller et al. [2021] using published maps, satellite imagery, input from local scientists and staff, and relevant literature [Nathenson, 2004; Wollenberg et al., 1979], spanning diverse elevations, geological histories, and aspects (</w:t>
      </w:r>
      <w:r w:rsidRPr="007D3B7A">
        <w:rPr>
          <w:rFonts w:ascii="Times New Roman" w:hAnsi="Times New Roman"/>
          <w:b/>
          <w:bCs/>
        </w:rPr>
        <w:t>Figure 1</w:t>
      </w:r>
      <w:r w:rsidRPr="007D3B7A">
        <w:rPr>
          <w:rFonts w:ascii="Times New Roman" w:hAnsi="Times New Roman"/>
        </w:rPr>
        <w:t xml:space="preserve">). When springs were inaccessible, samples were taken from nearby spring-fed streams. For each site, water profile measures for temperature, pH, conductivity, turbidity, dissolved oxygen, and oxidation-reduction potential (ORP) were gathered using a YSI Professional Plus multiparameter meter (YSI, Inc.). Water samples were collected using a peristaltic pump and filtered </w:t>
      </w:r>
      <w:r w:rsidRPr="007D3B7A">
        <w:rPr>
          <w:rFonts w:ascii="Times New Roman" w:hAnsi="Times New Roman"/>
          <w:i/>
          <w:iCs/>
        </w:rPr>
        <w:t>in situ</w:t>
      </w:r>
      <w:r w:rsidRPr="007D3B7A">
        <w:rPr>
          <w:rFonts w:ascii="Times New Roman" w:hAnsi="Times New Roman"/>
        </w:rPr>
        <w:t xml:space="preserve"> through sterile 0.22 µm polyethersulfone (PES) membranes (Sterivex) into triple-rinsed Nalgene bottles. Liquid samples were stored in coolers during fieldwork and at 4°C in the laboratory.</w:t>
      </w:r>
    </w:p>
    <w:p w14:paraId="5C332BF0" w14:textId="77777777" w:rsidR="00D303B9" w:rsidRPr="007D3B7A" w:rsidRDefault="00D303B9" w:rsidP="00D303B9">
      <w:pPr>
        <w:pStyle w:val="Body"/>
        <w:spacing w:line="240" w:lineRule="auto"/>
        <w:rPr>
          <w:rFonts w:ascii="Times New Roman" w:eastAsia="Times New Roman" w:hAnsi="Times New Roman" w:cs="Times New Roman"/>
          <w:sz w:val="12"/>
          <w:szCs w:val="12"/>
        </w:rPr>
      </w:pPr>
    </w:p>
    <w:p w14:paraId="3229726D" w14:textId="77777777" w:rsidR="00D303B9" w:rsidRPr="007D3B7A" w:rsidRDefault="00D303B9" w:rsidP="00D303B9">
      <w:pPr>
        <w:pStyle w:val="Body"/>
        <w:spacing w:line="240" w:lineRule="auto"/>
        <w:rPr>
          <w:rFonts w:ascii="Times New Roman" w:eastAsia="Times New Roman" w:hAnsi="Times New Roman" w:cs="Times New Roman"/>
        </w:rPr>
      </w:pPr>
      <w:r w:rsidRPr="007D3B7A">
        <w:rPr>
          <w:rFonts w:ascii="Times New Roman" w:hAnsi="Times New Roman"/>
        </w:rPr>
        <w:t>Samples (filtrate) for isotope analysis were processed on a Triple Water Isotope Analyzer (Los Gatos Research, Inc., Model: 911-0034) at the Purdue Stable Isotope Facility [Miller et al., 2021]. Stable water isotope values (δ</w:t>
      </w:r>
      <w:r w:rsidRPr="007D3B7A">
        <w:rPr>
          <w:rFonts w:ascii="Times New Roman" w:hAnsi="Times New Roman"/>
          <w:vertAlign w:val="superscript"/>
        </w:rPr>
        <w:t>18</w:t>
      </w:r>
      <w:r w:rsidRPr="007D3B7A">
        <w:rPr>
          <w:rFonts w:ascii="Times New Roman" w:hAnsi="Times New Roman"/>
        </w:rPr>
        <w:t xml:space="preserve">O and δ²H) were reported relative to the Vienna Standard Mean Ocean Water–Standard Light Antarctic Precipitation scale. Aqueous chemistry samples (250 mL) were analyzed at the New Mexico Bureau of Geology and Mineral Resources via ion chromatography and inductively coupled plasma optical emission spectrometry using EPA methods (Method 300.0 and 200.7, respectively). All analyses were completed within two months of collection. We provided a complete summary of aqueous geochemistry results (mg/L) and sampling dates in </w:t>
      </w:r>
      <w:r w:rsidRPr="007D3B7A">
        <w:rPr>
          <w:rFonts w:ascii="Times New Roman" w:hAnsi="Times New Roman"/>
          <w:b/>
          <w:bCs/>
          <w:shd w:val="clear" w:color="auto" w:fill="FFFF00"/>
        </w:rPr>
        <w:t>Table S-TBD2</w:t>
      </w:r>
      <w:r w:rsidRPr="007D3B7A">
        <w:rPr>
          <w:rFonts w:ascii="Times New Roman" w:hAnsi="Times New Roman"/>
        </w:rPr>
        <w:t>.</w:t>
      </w:r>
    </w:p>
    <w:p w14:paraId="7B178A13" w14:textId="77777777" w:rsidR="00D303B9" w:rsidRPr="007D3B7A" w:rsidRDefault="00D303B9" w:rsidP="00D303B9">
      <w:pPr>
        <w:pStyle w:val="Body"/>
        <w:spacing w:line="240" w:lineRule="auto"/>
        <w:rPr>
          <w:rFonts w:ascii="Times New Roman" w:eastAsia="Times New Roman" w:hAnsi="Times New Roman" w:cs="Times New Roman"/>
          <w:sz w:val="12"/>
          <w:szCs w:val="12"/>
        </w:rPr>
      </w:pPr>
    </w:p>
    <w:p w14:paraId="43D0EA4D" w14:textId="14B3351C" w:rsidR="00D303B9" w:rsidRPr="00D303B9" w:rsidRDefault="00D303B9" w:rsidP="00D303B9">
      <w:pPr>
        <w:pStyle w:val="Body"/>
        <w:spacing w:line="240" w:lineRule="auto"/>
        <w:rPr>
          <w:rFonts w:ascii="Times New Roman" w:eastAsia="Times New Roman" w:hAnsi="Times New Roman" w:cs="Times New Roman"/>
          <w:sz w:val="12"/>
          <w:szCs w:val="12"/>
        </w:rPr>
      </w:pPr>
      <w:r w:rsidRPr="007D3B7A">
        <w:rPr>
          <w:rFonts w:ascii="Times New Roman" w:hAnsi="Times New Roman"/>
        </w:rPr>
        <w:t>Miller et al. [2021] applied a Bayesian Monte Carlo isotope (δ</w:t>
      </w:r>
      <w:r w:rsidRPr="007D3B7A">
        <w:rPr>
          <w:rFonts w:ascii="Times New Roman" w:hAnsi="Times New Roman"/>
          <w:vertAlign w:val="superscript"/>
        </w:rPr>
        <w:t>18</w:t>
      </w:r>
      <w:r w:rsidRPr="007D3B7A">
        <w:rPr>
          <w:rFonts w:ascii="Times New Roman" w:hAnsi="Times New Roman"/>
        </w:rPr>
        <w:t>O and δ²H) mixing model to estimate the fractional contributions of end-member water sources (glacier ice, fᵢ; snow, f</w:t>
      </w:r>
      <w:r w:rsidRPr="007D3B7A">
        <w:rPr>
          <w:rFonts w:ascii="Times New Roman" w:hAnsi="Times New Roman"/>
          <w:vertAlign w:val="subscript"/>
        </w:rPr>
        <w:t>s</w:t>
      </w:r>
      <w:r w:rsidRPr="007D3B7A">
        <w:rPr>
          <w:rFonts w:ascii="Times New Roman" w:hAnsi="Times New Roman"/>
        </w:rPr>
        <w:t>; and rain, f</w:t>
      </w:r>
      <w:r w:rsidRPr="007D3B7A">
        <w:rPr>
          <w:rFonts w:ascii="Times New Roman" w:hAnsi="Times New Roman"/>
          <w:vertAlign w:val="subscript"/>
        </w:rPr>
        <w:t>r</w:t>
      </w:r>
      <w:r w:rsidRPr="007D3B7A">
        <w:rPr>
          <w:rFonts w:ascii="Times New Roman" w:hAnsi="Times New Roman"/>
        </w:rPr>
        <w:t>) in each spring/stream (</w:t>
      </w:r>
      <w:r w:rsidRPr="007D3B7A">
        <w:rPr>
          <w:rFonts w:ascii="Times New Roman" w:hAnsi="Times New Roman"/>
          <w:b/>
          <w:bCs/>
          <w:shd w:val="clear" w:color="auto" w:fill="FFFF00"/>
        </w:rPr>
        <w:t>Table S-TBD3</w:t>
      </w:r>
      <w:r w:rsidRPr="007D3B7A">
        <w:rPr>
          <w:rFonts w:ascii="Times New Roman" w:hAnsi="Times New Roman"/>
        </w:rPr>
        <w:t>). Briefly, this approach kept or rejected randomly generated source fractionations from a prior probability density function based on a statistical likelihood value informed by data collected [Arendt et al., 2015]. The model assumes δ</w:t>
      </w:r>
      <w:r w:rsidRPr="007D3B7A">
        <w:rPr>
          <w:rFonts w:ascii="Times New Roman" w:hAnsi="Times New Roman"/>
          <w:vertAlign w:val="superscript"/>
        </w:rPr>
        <w:t>18</w:t>
      </w:r>
      <w:r w:rsidRPr="007D3B7A">
        <w:rPr>
          <w:rFonts w:ascii="Times New Roman" w:hAnsi="Times New Roman"/>
        </w:rPr>
        <w:t>O and δ²H values are parametric, with prior source fractions constrained such that fᵢ + f</w:t>
      </w:r>
      <w:r w:rsidRPr="007D3B7A">
        <w:rPr>
          <w:rFonts w:ascii="Times New Roman" w:hAnsi="Times New Roman"/>
          <w:vertAlign w:val="subscript"/>
        </w:rPr>
        <w:t>s</w:t>
      </w:r>
      <w:r w:rsidRPr="007D3B7A">
        <w:rPr>
          <w:rFonts w:ascii="Times New Roman" w:hAnsi="Times New Roman"/>
        </w:rPr>
        <w:t xml:space="preserve"> + f</w:t>
      </w:r>
      <w:r w:rsidRPr="007D3B7A">
        <w:rPr>
          <w:rFonts w:ascii="Times New Roman" w:hAnsi="Times New Roman"/>
          <w:vertAlign w:val="subscript"/>
        </w:rPr>
        <w:t>r</w:t>
      </w:r>
      <w:r w:rsidRPr="007D3B7A">
        <w:rPr>
          <w:rFonts w:ascii="Times New Roman" w:hAnsi="Times New Roman"/>
        </w:rPr>
        <w:t xml:space="preserve"> = 1 in MH and fᵢ + f</w:t>
      </w:r>
      <w:r w:rsidRPr="007D3B7A">
        <w:rPr>
          <w:rFonts w:ascii="Times New Roman" w:hAnsi="Times New Roman"/>
          <w:vertAlign w:val="subscript"/>
        </w:rPr>
        <w:t>s</w:t>
      </w:r>
      <w:r w:rsidRPr="007D3B7A">
        <w:rPr>
          <w:rFonts w:ascii="Times New Roman" w:hAnsi="Times New Roman"/>
        </w:rPr>
        <w:t xml:space="preserve"> = 1 in GNP, where each source has </w:t>
      </w:r>
      <w:r w:rsidRPr="007D3B7A">
        <w:rPr>
          <w:rFonts w:ascii="Times New Roman" w:hAnsi="Times New Roman"/>
        </w:rPr>
        <w:lastRenderedPageBreak/>
        <w:t>an equal probability of contributing between 0 and 1. Springs and streams were classified as “glacially influenced” if fᵢ exceeded 0.60, a threshold identified previously through sensitivity analysis [Miller et al., 2021]. The highest fᵢ value was kept for sites sampled more than once.</w:t>
      </w:r>
      <w:r w:rsidRPr="007D3B7A">
        <w:rPr>
          <w:rFonts w:ascii="Times New Roman" w:eastAsia="Times New Roman" w:hAnsi="Times New Roman" w:cs="Times New Roman"/>
          <w:sz w:val="12"/>
          <w:szCs w:val="12"/>
        </w:rPr>
        <w:br/>
      </w:r>
      <w:commentRangeStart w:id="148"/>
    </w:p>
    <w:p w14:paraId="40B96117" w14:textId="77777777" w:rsidR="00D303B9" w:rsidRPr="007D3B7A" w:rsidRDefault="00D303B9" w:rsidP="00D303B9">
      <w:pPr>
        <w:pStyle w:val="Body"/>
        <w:spacing w:line="240" w:lineRule="auto"/>
        <w:rPr>
          <w:rFonts w:ascii="Times New Roman" w:eastAsia="Times New Roman" w:hAnsi="Times New Roman" w:cs="Times New Roman"/>
          <w:b/>
          <w:bCs/>
        </w:rPr>
      </w:pPr>
      <w:r w:rsidRPr="007D3B7A">
        <w:rPr>
          <w:rFonts w:ascii="Times New Roman" w:hAnsi="Times New Roman"/>
          <w:b/>
          <w:bCs/>
        </w:rPr>
        <w:t xml:space="preserve">DNA collection and isolation </w:t>
      </w:r>
      <w:commentRangeEnd w:id="148"/>
      <w:r w:rsidRPr="007D3B7A">
        <w:commentReference w:id="148"/>
      </w:r>
    </w:p>
    <w:p w14:paraId="22CE9662" w14:textId="77777777" w:rsidR="00D303B9" w:rsidRDefault="00D303B9" w:rsidP="00D303B9">
      <w:pPr>
        <w:pStyle w:val="Body"/>
        <w:spacing w:line="240" w:lineRule="auto"/>
        <w:rPr>
          <w:rFonts w:ascii="Times New Roman" w:hAnsi="Times New Roman"/>
        </w:rPr>
      </w:pPr>
      <w:r w:rsidRPr="007D3B7A">
        <w:rPr>
          <w:rFonts w:ascii="Times New Roman" w:hAnsi="Times New Roman"/>
        </w:rPr>
        <w:t>Microorganisms from springs and streams were collected on 0.22 µm PES membrane filters in the field or from unfiltered samples processed in the laboratory (250 mL to 3 L of water per site) [Miller et al., 2021]. Field filters were preserved in RNAlater and stored at -20 °C until DNA extraction. In the lab, sample water was vacuum filtered through pre-combusted (450 °C, 12 h) 0.22 µm GF/F filters (Sterlitech) under sterile conditions. Snow and ice samples were melted at room temperature before filtration. Before extraction, RNAlater was removed from filters by rinsing with 18.2 MΩ cm</w:t>
      </w:r>
      <w:r w:rsidRPr="007D3B7A">
        <w:rPr>
          <w:rFonts w:ascii="Times New Roman" w:hAnsi="Times New Roman"/>
          <w:vertAlign w:val="superscript"/>
        </w:rPr>
        <w:t>-1</w:t>
      </w:r>
      <w:r w:rsidRPr="007D3B7A">
        <w:rPr>
          <w:rFonts w:ascii="Times New Roman" w:hAnsi="Times New Roman"/>
        </w:rPr>
        <w:t xml:space="preserve"> water. DNA extraction followed the PowerLyzer PowerSoil Kit (Qiagen, Inc.) protocol, and DNA quality was assessed via electrophoresis. DNA concentrations were quantified using a Qubit™ dsDNA HS Assay Kit (Molecular Probes) and Qubit™ Fluorometer (Invitrogen). Samples with DNA concentrations above 0.01 ng µL</w:t>
      </w:r>
      <w:r w:rsidRPr="007D3B7A">
        <w:rPr>
          <w:rFonts w:ascii="Times New Roman" w:hAnsi="Times New Roman"/>
          <w:vertAlign w:val="superscript"/>
        </w:rPr>
        <w:t>-1</w:t>
      </w:r>
      <w:r w:rsidRPr="007D3B7A">
        <w:rPr>
          <w:rFonts w:ascii="Times New Roman" w:hAnsi="Times New Roman"/>
        </w:rPr>
        <w:t xml:space="preserve"> were sequenced at the University of Minnesota Genomics Center (UMGC) (</w:t>
      </w:r>
      <w:r w:rsidRPr="007D3B7A">
        <w:rPr>
          <w:rFonts w:ascii="Times New Roman" w:hAnsi="Times New Roman"/>
          <w:b/>
          <w:bCs/>
          <w:shd w:val="clear" w:color="auto" w:fill="FFFF00"/>
        </w:rPr>
        <w:t>Table S-TBD4</w:t>
      </w:r>
      <w:r w:rsidRPr="007D3B7A">
        <w:rPr>
          <w:rFonts w:ascii="Times New Roman" w:hAnsi="Times New Roman"/>
        </w:rPr>
        <w:t>). Negative controls (unused filters or 18.2 MΩ cm</w:t>
      </w:r>
      <w:r w:rsidRPr="007D3B7A">
        <w:rPr>
          <w:rFonts w:ascii="Times New Roman" w:hAnsi="Times New Roman"/>
          <w:vertAlign w:val="superscript"/>
        </w:rPr>
        <w:t>-1</w:t>
      </w:r>
      <w:r w:rsidRPr="007D3B7A">
        <w:rPr>
          <w:rFonts w:ascii="Times New Roman" w:hAnsi="Times New Roman"/>
        </w:rPr>
        <w:t xml:space="preserve"> water) submitted for sequencing failed quality control; no DNA was obtained.</w:t>
      </w:r>
    </w:p>
    <w:p w14:paraId="0303523E" w14:textId="77777777" w:rsidR="00D303B9" w:rsidRPr="00D303B9" w:rsidRDefault="00D303B9" w:rsidP="00D303B9">
      <w:pPr>
        <w:pStyle w:val="Body"/>
        <w:spacing w:line="240" w:lineRule="auto"/>
        <w:rPr>
          <w:rFonts w:ascii="Times New Roman" w:hAnsi="Times New Roman"/>
          <w:sz w:val="12"/>
          <w:szCs w:val="12"/>
        </w:rPr>
      </w:pPr>
    </w:p>
    <w:p w14:paraId="07F2FB02" w14:textId="77777777" w:rsidR="00D303B9" w:rsidRPr="007D3B7A" w:rsidRDefault="00D303B9" w:rsidP="00D303B9">
      <w:pPr>
        <w:pStyle w:val="Body"/>
        <w:spacing w:line="240" w:lineRule="auto"/>
        <w:rPr>
          <w:rFonts w:ascii="Times New Roman" w:eastAsia="Times New Roman" w:hAnsi="Times New Roman" w:cs="Times New Roman"/>
          <w:b/>
          <w:bCs/>
        </w:rPr>
      </w:pPr>
      <w:r w:rsidRPr="007D3B7A">
        <w:rPr>
          <w:rFonts w:ascii="Times New Roman" w:hAnsi="Times New Roman"/>
          <w:b/>
          <w:bCs/>
        </w:rPr>
        <w:t>Nucleic acid p</w:t>
      </w:r>
      <w:commentRangeStart w:id="149"/>
      <w:commentRangeEnd w:id="149"/>
      <w:r w:rsidRPr="007D3B7A">
        <w:commentReference w:id="149"/>
      </w:r>
      <w:r w:rsidRPr="007D3B7A">
        <w:rPr>
          <w:rFonts w:ascii="Times New Roman" w:hAnsi="Times New Roman"/>
          <w:b/>
          <w:bCs/>
        </w:rPr>
        <w:t>reparation, amplification, and sequencing</w:t>
      </w:r>
    </w:p>
    <w:p w14:paraId="0F941D86" w14:textId="77777777" w:rsidR="00D303B9" w:rsidRPr="007D3B7A" w:rsidRDefault="00D303B9" w:rsidP="00D303B9">
      <w:pPr>
        <w:pStyle w:val="Body"/>
        <w:spacing w:line="240" w:lineRule="auto"/>
        <w:rPr>
          <w:rFonts w:ascii="Times New Roman" w:eastAsia="Times New Roman" w:hAnsi="Times New Roman" w:cs="Times New Roman"/>
        </w:rPr>
      </w:pPr>
      <w:r w:rsidRPr="007D3B7A">
        <w:rPr>
          <w:rFonts w:ascii="Times New Roman" w:hAnsi="Times New Roman"/>
        </w:rPr>
        <w:t xml:space="preserve">Samples submitted to the UMGC were prepared for Illumina high-throughput sequencing using a MiSeq instrument and 2x300 bp chemistry. To evaluate microbial taxonomy, this workflow amplified the V4 hypervariable region of the bacterial 16S SSU rRNA gene using 515F (5′-TCGTCGGCAGCGTCAGATGTGTATAAGAGACAGGTGCCAGCMGCCGCGGTAA-3′) and 806R (5′-GTCTCGTGGGCTCGGAGATGTGTATAAGAGACAGGGACTACHVGGGTWTCTAAT-3′), adding Illumina flow cell adapters and dual indices through a secondary amplification reaction [Gohl et al., 2016]. Complementary amplicon libraries were prepared using primers </w:t>
      </w:r>
      <w:r w:rsidRPr="007D3B7A">
        <w:rPr>
          <w:rFonts w:ascii="Times New Roman" w:hAnsi="Times New Roman"/>
          <w:b/>
          <w:bCs/>
          <w:shd w:val="clear" w:color="auto" w:fill="FFFF00"/>
        </w:rPr>
        <w:t>___</w:t>
      </w:r>
      <w:r w:rsidRPr="007D3B7A">
        <w:rPr>
          <w:rFonts w:ascii="Times New Roman" w:hAnsi="Times New Roman"/>
          <w:b/>
          <w:bCs/>
        </w:rPr>
        <w:t xml:space="preserve"> </w:t>
      </w:r>
      <w:r w:rsidRPr="007D3B7A">
        <w:rPr>
          <w:rFonts w:ascii="Times New Roman" w:hAnsi="Times New Roman"/>
        </w:rPr>
        <w:t xml:space="preserve">and </w:t>
      </w:r>
      <w:r w:rsidRPr="007D3B7A">
        <w:rPr>
          <w:rFonts w:ascii="Times New Roman" w:hAnsi="Times New Roman"/>
          <w:b/>
          <w:bCs/>
          <w:shd w:val="clear" w:color="auto" w:fill="FFFF00"/>
        </w:rPr>
        <w:t>___</w:t>
      </w:r>
      <w:r w:rsidRPr="007D3B7A">
        <w:rPr>
          <w:rFonts w:ascii="Times New Roman" w:hAnsi="Times New Roman"/>
          <w:b/>
          <w:bCs/>
        </w:rPr>
        <w:t xml:space="preserve"> </w:t>
      </w:r>
      <w:r w:rsidRPr="007D3B7A">
        <w:rPr>
          <w:rFonts w:ascii="Times New Roman" w:hAnsi="Times New Roman"/>
        </w:rPr>
        <w:t xml:space="preserve">targeting the </w:t>
      </w:r>
      <w:r w:rsidRPr="007D3B7A">
        <w:rPr>
          <w:rFonts w:ascii="Times New Roman" w:hAnsi="Times New Roman"/>
          <w:b/>
          <w:bCs/>
          <w:shd w:val="clear" w:color="auto" w:fill="FFFF00"/>
        </w:rPr>
        <w:t xml:space="preserve">V9 </w:t>
      </w:r>
      <w:r w:rsidRPr="007D3B7A">
        <w:rPr>
          <w:rFonts w:ascii="Times New Roman" w:hAnsi="Times New Roman"/>
        </w:rPr>
        <w:t>hypervariable region</w:t>
      </w:r>
      <w:r w:rsidRPr="007D3B7A">
        <w:rPr>
          <w:rFonts w:ascii="Times New Roman" w:hAnsi="Times New Roman"/>
          <w:b/>
          <w:bCs/>
        </w:rPr>
        <w:t xml:space="preserve"> </w:t>
      </w:r>
      <w:r w:rsidRPr="007D3B7A">
        <w:rPr>
          <w:rFonts w:ascii="Times New Roman" w:hAnsi="Times New Roman"/>
        </w:rPr>
        <w:t xml:space="preserve">of the eukaryotic 18S SSU rRNA. A total of </w:t>
      </w:r>
      <w:r w:rsidRPr="007D3B7A">
        <w:rPr>
          <w:rFonts w:ascii="Times New Roman" w:hAnsi="Times New Roman"/>
          <w:b/>
          <w:bCs/>
          <w:shd w:val="clear" w:color="auto" w:fill="FFFF00"/>
        </w:rPr>
        <w:t>_</w:t>
      </w:r>
      <w:r w:rsidRPr="007D3B7A">
        <w:rPr>
          <w:rFonts w:ascii="Times New Roman" w:hAnsi="Times New Roman"/>
          <w:shd w:val="clear" w:color="auto" w:fill="FFFF00"/>
        </w:rPr>
        <w:t>.</w:t>
      </w:r>
      <w:r w:rsidRPr="007D3B7A">
        <w:rPr>
          <w:rFonts w:ascii="Times New Roman" w:hAnsi="Times New Roman"/>
          <w:b/>
          <w:bCs/>
          <w:shd w:val="clear" w:color="auto" w:fill="FFFF00"/>
        </w:rPr>
        <w:t>__</w:t>
      </w:r>
      <w:r w:rsidRPr="007D3B7A">
        <w:rPr>
          <w:rFonts w:ascii="Times New Roman" w:hAnsi="Times New Roman"/>
        </w:rPr>
        <w:t xml:space="preserve"> million (</w:t>
      </w:r>
      <w:r w:rsidRPr="007D3B7A">
        <w:rPr>
          <w:rFonts w:ascii="Times New Roman" w:hAnsi="Times New Roman"/>
          <w:b/>
          <w:bCs/>
          <w:shd w:val="clear" w:color="auto" w:fill="FFFF00"/>
        </w:rPr>
        <w:t>_</w:t>
      </w:r>
      <w:r w:rsidRPr="007D3B7A">
        <w:rPr>
          <w:rFonts w:ascii="Times New Roman" w:hAnsi="Times New Roman"/>
          <w:shd w:val="clear" w:color="auto" w:fill="FFFF00"/>
        </w:rPr>
        <w:t>,</w:t>
      </w:r>
      <w:r w:rsidRPr="007D3B7A">
        <w:rPr>
          <w:rFonts w:ascii="Times New Roman" w:hAnsi="Times New Roman"/>
          <w:b/>
          <w:bCs/>
          <w:shd w:val="clear" w:color="auto" w:fill="FFFF00"/>
        </w:rPr>
        <w:t>___</w:t>
      </w:r>
      <w:r w:rsidRPr="007D3B7A">
        <w:rPr>
          <w:rFonts w:ascii="Times New Roman" w:hAnsi="Times New Roman"/>
          <w:shd w:val="clear" w:color="auto" w:fill="FFFF00"/>
        </w:rPr>
        <w:t>,</w:t>
      </w:r>
      <w:r w:rsidRPr="007D3B7A">
        <w:rPr>
          <w:rFonts w:ascii="Times New Roman" w:hAnsi="Times New Roman"/>
          <w:b/>
          <w:bCs/>
          <w:shd w:val="clear" w:color="auto" w:fill="FFFF00"/>
        </w:rPr>
        <w:t>___</w:t>
      </w:r>
      <w:r w:rsidRPr="007D3B7A">
        <w:rPr>
          <w:rFonts w:ascii="Times New Roman" w:hAnsi="Times New Roman"/>
        </w:rPr>
        <w:t xml:space="preserve">) raw reads were obtained from 88 indexed, 16S rRNA samples, whereas </w:t>
      </w:r>
      <w:r w:rsidRPr="007D3B7A">
        <w:rPr>
          <w:rFonts w:ascii="Times New Roman" w:hAnsi="Times New Roman"/>
          <w:b/>
          <w:bCs/>
          <w:shd w:val="clear" w:color="auto" w:fill="FFFF00"/>
        </w:rPr>
        <w:t>_</w:t>
      </w:r>
      <w:r w:rsidRPr="007D3B7A">
        <w:rPr>
          <w:rFonts w:ascii="Times New Roman" w:hAnsi="Times New Roman"/>
          <w:shd w:val="clear" w:color="auto" w:fill="FFFF00"/>
        </w:rPr>
        <w:t>.</w:t>
      </w:r>
      <w:r w:rsidRPr="007D3B7A">
        <w:rPr>
          <w:rFonts w:ascii="Times New Roman" w:hAnsi="Times New Roman"/>
          <w:b/>
          <w:bCs/>
          <w:shd w:val="clear" w:color="auto" w:fill="FFFF00"/>
        </w:rPr>
        <w:t>__</w:t>
      </w:r>
      <w:r w:rsidRPr="007D3B7A">
        <w:rPr>
          <w:rFonts w:ascii="Times New Roman" w:hAnsi="Times New Roman"/>
        </w:rPr>
        <w:t xml:space="preserve"> million (</w:t>
      </w:r>
      <w:r w:rsidRPr="007D3B7A">
        <w:rPr>
          <w:rFonts w:ascii="Times New Roman" w:hAnsi="Times New Roman"/>
          <w:b/>
          <w:bCs/>
          <w:shd w:val="clear" w:color="auto" w:fill="FFFF00"/>
        </w:rPr>
        <w:t>_</w:t>
      </w:r>
      <w:r w:rsidRPr="007D3B7A">
        <w:rPr>
          <w:rFonts w:ascii="Times New Roman" w:hAnsi="Times New Roman"/>
          <w:shd w:val="clear" w:color="auto" w:fill="FFFF00"/>
        </w:rPr>
        <w:t>,</w:t>
      </w:r>
      <w:r w:rsidRPr="007D3B7A">
        <w:rPr>
          <w:rFonts w:ascii="Times New Roman" w:hAnsi="Times New Roman"/>
          <w:b/>
          <w:bCs/>
          <w:shd w:val="clear" w:color="auto" w:fill="FFFF00"/>
        </w:rPr>
        <w:t>___</w:t>
      </w:r>
      <w:r w:rsidRPr="007D3B7A">
        <w:rPr>
          <w:rFonts w:ascii="Times New Roman" w:hAnsi="Times New Roman"/>
          <w:shd w:val="clear" w:color="auto" w:fill="FFFF00"/>
        </w:rPr>
        <w:t>,</w:t>
      </w:r>
      <w:r w:rsidRPr="007D3B7A">
        <w:rPr>
          <w:rFonts w:ascii="Times New Roman" w:hAnsi="Times New Roman"/>
          <w:b/>
          <w:bCs/>
          <w:shd w:val="clear" w:color="auto" w:fill="FFFF00"/>
        </w:rPr>
        <w:t>___</w:t>
      </w:r>
      <w:r w:rsidRPr="007D3B7A">
        <w:rPr>
          <w:rFonts w:ascii="Times New Roman" w:hAnsi="Times New Roman"/>
        </w:rPr>
        <w:t>) raw reads were obtained from 55 18S rRNA samples.</w:t>
      </w:r>
    </w:p>
    <w:p w14:paraId="403D4E15" w14:textId="77777777" w:rsidR="00D303B9" w:rsidRPr="007D3B7A" w:rsidRDefault="00D303B9" w:rsidP="00D303B9">
      <w:pPr>
        <w:pStyle w:val="Body"/>
        <w:spacing w:line="240" w:lineRule="auto"/>
        <w:rPr>
          <w:rFonts w:ascii="Times New Roman" w:eastAsia="Times New Roman" w:hAnsi="Times New Roman" w:cs="Times New Roman"/>
          <w:sz w:val="12"/>
          <w:szCs w:val="12"/>
        </w:rPr>
      </w:pPr>
    </w:p>
    <w:p w14:paraId="0AE96282" w14:textId="77777777" w:rsidR="00D303B9" w:rsidRPr="007D3B7A" w:rsidRDefault="00D303B9" w:rsidP="00D303B9">
      <w:pPr>
        <w:pStyle w:val="Body"/>
        <w:spacing w:line="240" w:lineRule="auto"/>
        <w:rPr>
          <w:rFonts w:ascii="Times New Roman" w:eastAsia="Times New Roman" w:hAnsi="Times New Roman" w:cs="Times New Roman"/>
          <w:b/>
          <w:bCs/>
        </w:rPr>
      </w:pPr>
      <w:r w:rsidRPr="007D3B7A">
        <w:rPr>
          <w:rFonts w:ascii="Times New Roman" w:hAnsi="Times New Roman"/>
          <w:b/>
          <w:bCs/>
        </w:rPr>
        <w:t>Data processing</w:t>
      </w:r>
    </w:p>
    <w:p w14:paraId="5A1E6832" w14:textId="113114A5" w:rsidR="00D303B9" w:rsidRPr="00D303B9" w:rsidRDefault="00D303B9">
      <w:pPr>
        <w:pStyle w:val="Body"/>
        <w:spacing w:line="240" w:lineRule="auto"/>
        <w:rPr>
          <w:rFonts w:ascii="Times New Roman" w:eastAsia="Times New Roman" w:hAnsi="Times New Roman" w:cs="Times New Roman"/>
        </w:rPr>
      </w:pPr>
      <w:r w:rsidRPr="007D3B7A">
        <w:rPr>
          <w:rFonts w:ascii="Times New Roman" w:hAnsi="Times New Roman"/>
        </w:rPr>
        <w:t>Amplicon sequences were processed in mothur (v1.48.1) following the MiSeq SOP [Kozich et al., 2013; Schloss et al., 2019]. Briefly, we combined forward and reverse reads within each sample, quality-filtered these assembled reads, trimmed reads, and removed ambiguous base calls. We removed chimeras using vsearch (</w:t>
      </w:r>
      <w:r w:rsidRPr="007D3B7A">
        <w:rPr>
          <w:rFonts w:ascii="Times New Roman" w:hAnsi="Times New Roman"/>
          <w:b/>
          <w:bCs/>
          <w:shd w:val="clear" w:color="auto" w:fill="FFFF00"/>
        </w:rPr>
        <w:t>v2.13.3</w:t>
      </w:r>
      <w:r w:rsidRPr="007D3B7A">
        <w:rPr>
          <w:rFonts w:ascii="Times New Roman" w:hAnsi="Times New Roman"/>
        </w:rPr>
        <w:t>), aligned reads to the SILVA database (</w:t>
      </w:r>
      <w:r w:rsidRPr="007D3B7A">
        <w:rPr>
          <w:rFonts w:ascii="Times New Roman" w:hAnsi="Times New Roman"/>
          <w:b/>
          <w:bCs/>
          <w:shd w:val="clear" w:color="auto" w:fill="FFFF00"/>
        </w:rPr>
        <w:t>v.132</w:t>
      </w:r>
      <w:r w:rsidRPr="007D3B7A">
        <w:rPr>
          <w:rFonts w:ascii="Times New Roman" w:hAnsi="Times New Roman"/>
        </w:rPr>
        <w:t>), and combined reads into operational taxonomic units (OTUs) using a 97% similarity threshold appropriate for broad-scale ecological trends of interest [Glassman &amp; Martiny, 2018].</w:t>
      </w:r>
    </w:p>
    <w:p w14:paraId="3F4A6200" w14:textId="77777777" w:rsidR="00EE2469" w:rsidRPr="007D3B7A" w:rsidRDefault="00EE2469">
      <w:pPr>
        <w:pStyle w:val="Body"/>
        <w:spacing w:line="240" w:lineRule="auto"/>
        <w:rPr>
          <w:rFonts w:ascii="Times New Roman" w:eastAsia="Times New Roman" w:hAnsi="Times New Roman" w:cs="Times New Roman"/>
          <w:b/>
          <w:bCs/>
          <w:sz w:val="20"/>
          <w:szCs w:val="20"/>
        </w:rPr>
      </w:pPr>
    </w:p>
    <w:p w14:paraId="239E79C3" w14:textId="77777777" w:rsidR="00EE2469" w:rsidRPr="007D3B7A" w:rsidRDefault="00000000">
      <w:pPr>
        <w:pStyle w:val="Body"/>
        <w:spacing w:line="240" w:lineRule="auto"/>
        <w:rPr>
          <w:rFonts w:ascii="Times New Roman" w:eastAsia="Times New Roman" w:hAnsi="Times New Roman" w:cs="Times New Roman"/>
        </w:rPr>
      </w:pPr>
      <w:r w:rsidRPr="007D3B7A">
        <w:rPr>
          <w:rFonts w:ascii="Times New Roman" w:hAnsi="Times New Roman"/>
          <w:b/>
          <w:bCs/>
        </w:rPr>
        <w:t>REFERENCES</w:t>
      </w:r>
    </w:p>
    <w:p w14:paraId="11B1E690" w14:textId="77777777" w:rsidR="00EE2469" w:rsidRPr="007D3B7A" w:rsidRDefault="00EE2469">
      <w:pPr>
        <w:pStyle w:val="Body"/>
        <w:spacing w:line="240" w:lineRule="auto"/>
        <w:rPr>
          <w:rFonts w:ascii="Times New Roman" w:eastAsia="Times New Roman" w:hAnsi="Times New Roman" w:cs="Times New Roman"/>
        </w:rPr>
      </w:pPr>
    </w:p>
    <w:p w14:paraId="70E6E90B" w14:textId="77777777" w:rsidR="00EE2469" w:rsidRPr="007D3B7A" w:rsidRDefault="00000000">
      <w:pPr>
        <w:pStyle w:val="Body"/>
        <w:spacing w:after="200" w:line="240" w:lineRule="auto"/>
        <w:rPr>
          <w:rStyle w:val="None"/>
          <w:rFonts w:ascii="Times New Roman" w:eastAsia="Times New Roman" w:hAnsi="Times New Roman" w:cs="Times New Roman"/>
        </w:rPr>
      </w:pPr>
      <w:r w:rsidRPr="007D3B7A">
        <w:rPr>
          <w:rFonts w:ascii="Times New Roman" w:hAnsi="Times New Roman"/>
        </w:rPr>
        <w:t xml:space="preserve">Miller, J. B., Frisbee, M. D., Hamilton, T. L., &amp; </w:t>
      </w:r>
      <w:proofErr w:type="spellStart"/>
      <w:r w:rsidRPr="007D3B7A">
        <w:rPr>
          <w:rFonts w:ascii="Times New Roman" w:hAnsi="Times New Roman"/>
        </w:rPr>
        <w:t>Murugapiran</w:t>
      </w:r>
      <w:proofErr w:type="spellEnd"/>
      <w:r w:rsidRPr="007D3B7A">
        <w:rPr>
          <w:rFonts w:ascii="Times New Roman" w:hAnsi="Times New Roman"/>
        </w:rPr>
        <w:t xml:space="preserve">, S. K. (2021). Recharge from glacial meltwater is critical for alpine springs and their microbiomes. </w:t>
      </w:r>
      <w:r w:rsidRPr="007D3B7A">
        <w:rPr>
          <w:rFonts w:ascii="Times New Roman" w:hAnsi="Times New Roman"/>
          <w:i/>
          <w:iCs/>
        </w:rPr>
        <w:t>Environmental Research Letters, 16</w:t>
      </w:r>
      <w:r w:rsidRPr="007D3B7A">
        <w:rPr>
          <w:rFonts w:ascii="Times New Roman" w:hAnsi="Times New Roman"/>
        </w:rPr>
        <w:t xml:space="preserve">(6), 64012-. </w:t>
      </w:r>
      <w:hyperlink r:id="rId40" w:history="1">
        <w:r w:rsidRPr="007D3B7A">
          <w:rPr>
            <w:rStyle w:val="Hyperlink0"/>
            <w:rFonts w:eastAsia="Arial Unicode MS"/>
          </w:rPr>
          <w:t>https://doi.org/10.1088/1748-9326/abf06b</w:t>
        </w:r>
      </w:hyperlink>
      <w:r w:rsidRPr="007D3B7A">
        <w:rPr>
          <w:rStyle w:val="None"/>
          <w:rFonts w:ascii="Times New Roman" w:hAnsi="Times New Roman"/>
        </w:rPr>
        <w:t xml:space="preserve"> </w:t>
      </w:r>
    </w:p>
    <w:p w14:paraId="658736D1"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Nathenson, M. (2004). Springs on and in the vicinity of Mount Hood volcano, Oregon. Open-File Report (United States Geological Survey. 1978).</w:t>
      </w:r>
    </w:p>
    <w:p w14:paraId="0F4ED874" w14:textId="77777777" w:rsidR="00EE2469" w:rsidRPr="007D3B7A" w:rsidRDefault="00EE2469">
      <w:pPr>
        <w:pStyle w:val="Body"/>
        <w:spacing w:line="240" w:lineRule="auto"/>
        <w:rPr>
          <w:rStyle w:val="None"/>
          <w:rFonts w:ascii="Times New Roman" w:eastAsia="Times New Roman" w:hAnsi="Times New Roman" w:cs="Times New Roman"/>
        </w:rPr>
      </w:pPr>
    </w:p>
    <w:p w14:paraId="5ED29C87"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Scott, W. E., Gardner, C. A., Sherrod, D. R., Tilling, R. I., Lanphere, M. A., &amp; Conrey, R. M. (1997). Geologic history of Mount Hood Volcano, Oregon; a field-trip guidebook. Open-File Report (United States Geological Survey. 1978).</w:t>
      </w:r>
    </w:p>
    <w:p w14:paraId="50CBBE55" w14:textId="77777777" w:rsidR="00EE2469" w:rsidRPr="007D3B7A" w:rsidRDefault="00EE2469">
      <w:pPr>
        <w:pStyle w:val="Body"/>
        <w:spacing w:line="240" w:lineRule="auto"/>
        <w:rPr>
          <w:rStyle w:val="None"/>
          <w:rFonts w:ascii="Times New Roman" w:eastAsia="Times New Roman" w:hAnsi="Times New Roman" w:cs="Times New Roman"/>
        </w:rPr>
      </w:pPr>
    </w:p>
    <w:p w14:paraId="3351B42C"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lastRenderedPageBreak/>
        <w:t xml:space="preserve">Jefferson, A., Grant, G., &amp; Rose, T. (2006). Influence of volcanic history on groundwater patterns on the west slope of the Oregon High Cascades. </w:t>
      </w:r>
      <w:r w:rsidRPr="007D3B7A">
        <w:rPr>
          <w:rStyle w:val="None"/>
          <w:rFonts w:ascii="Times New Roman" w:hAnsi="Times New Roman"/>
          <w:i/>
          <w:iCs/>
        </w:rPr>
        <w:t>Water Resources Research, 42</w:t>
      </w:r>
      <w:r w:rsidRPr="007D3B7A">
        <w:rPr>
          <w:rStyle w:val="None"/>
          <w:rFonts w:ascii="Times New Roman" w:hAnsi="Times New Roman"/>
        </w:rPr>
        <w:t xml:space="preserve">(12). </w:t>
      </w:r>
      <w:hyperlink r:id="rId41" w:history="1">
        <w:r w:rsidRPr="007D3B7A">
          <w:rPr>
            <w:rStyle w:val="Hyperlink0"/>
            <w:rFonts w:eastAsia="Arial Unicode MS"/>
          </w:rPr>
          <w:t>https://doi.org/10.1029/2005WR004812</w:t>
        </w:r>
      </w:hyperlink>
      <w:r w:rsidRPr="007D3B7A">
        <w:rPr>
          <w:rStyle w:val="None"/>
          <w:rFonts w:ascii="Times New Roman" w:hAnsi="Times New Roman"/>
        </w:rPr>
        <w:t xml:space="preserve"> </w:t>
      </w:r>
    </w:p>
    <w:p w14:paraId="6079C809" w14:textId="77777777" w:rsidR="00EE2469" w:rsidRPr="007D3B7A" w:rsidRDefault="00EE2469">
      <w:pPr>
        <w:pStyle w:val="Body"/>
        <w:spacing w:line="240" w:lineRule="auto"/>
        <w:rPr>
          <w:rStyle w:val="None"/>
          <w:rFonts w:ascii="Times New Roman" w:eastAsia="Times New Roman" w:hAnsi="Times New Roman" w:cs="Times New Roman"/>
        </w:rPr>
      </w:pPr>
    </w:p>
    <w:p w14:paraId="3AFBE91F"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 xml:space="preserve">Tague, C., &amp; Grant, G. E. (2009). Groundwater dynamics mediate low-flow response to global warming in snow-dominated alpine regions. </w:t>
      </w:r>
      <w:r w:rsidRPr="007D3B7A">
        <w:rPr>
          <w:rStyle w:val="None"/>
          <w:rFonts w:ascii="Times New Roman" w:hAnsi="Times New Roman"/>
          <w:i/>
          <w:iCs/>
        </w:rPr>
        <w:t>Water Resources Research, 45</w:t>
      </w:r>
      <w:r w:rsidRPr="007D3B7A">
        <w:rPr>
          <w:rStyle w:val="None"/>
          <w:rFonts w:ascii="Times New Roman" w:hAnsi="Times New Roman"/>
        </w:rPr>
        <w:t xml:space="preserve">(7). </w:t>
      </w:r>
      <w:hyperlink r:id="rId42" w:history="1">
        <w:r w:rsidRPr="007D3B7A">
          <w:rPr>
            <w:rStyle w:val="Hyperlink0"/>
            <w:rFonts w:eastAsia="Arial Unicode MS"/>
          </w:rPr>
          <w:t>https://doi.org/10.1029/2008WR007179</w:t>
        </w:r>
      </w:hyperlink>
      <w:r w:rsidRPr="007D3B7A">
        <w:rPr>
          <w:rStyle w:val="None"/>
          <w:rFonts w:ascii="Times New Roman" w:hAnsi="Times New Roman"/>
        </w:rPr>
        <w:t xml:space="preserve"> </w:t>
      </w:r>
    </w:p>
    <w:p w14:paraId="6D2B1AA8" w14:textId="77777777" w:rsidR="00EE2469" w:rsidRPr="007D3B7A" w:rsidRDefault="00EE2469">
      <w:pPr>
        <w:pStyle w:val="Body"/>
        <w:spacing w:line="240" w:lineRule="auto"/>
        <w:rPr>
          <w:rStyle w:val="None"/>
          <w:rFonts w:ascii="Times New Roman" w:eastAsia="Times New Roman" w:hAnsi="Times New Roman" w:cs="Times New Roman"/>
        </w:rPr>
      </w:pPr>
    </w:p>
    <w:p w14:paraId="29AA9B6A"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 xml:space="preserve">Bakken-French, N., Boyer, S. J., Southworth, B. C., Thayne, M., Rood, D. H., &amp; Carlson, A. E. (2024). Unprecedented 21st century glacier loss on Mt. Hood, Oregon, USA. </w:t>
      </w:r>
      <w:r w:rsidRPr="007D3B7A">
        <w:rPr>
          <w:rStyle w:val="None"/>
          <w:rFonts w:ascii="Times New Roman" w:hAnsi="Times New Roman"/>
          <w:i/>
          <w:iCs/>
        </w:rPr>
        <w:t>The Cryosphere, 18</w:t>
      </w:r>
      <w:r w:rsidRPr="007D3B7A">
        <w:rPr>
          <w:rStyle w:val="None"/>
          <w:rFonts w:ascii="Times New Roman" w:hAnsi="Times New Roman"/>
        </w:rPr>
        <w:t xml:space="preserve">(9), 4517–4530. </w:t>
      </w:r>
      <w:hyperlink r:id="rId43" w:history="1">
        <w:r w:rsidRPr="007D3B7A">
          <w:rPr>
            <w:rStyle w:val="Hyperlink0"/>
            <w:rFonts w:eastAsia="Arial Unicode MS"/>
          </w:rPr>
          <w:t>https://doi.org/10.5194/tc-18-4517-2024</w:t>
        </w:r>
      </w:hyperlink>
      <w:r w:rsidRPr="007D3B7A">
        <w:rPr>
          <w:rStyle w:val="None"/>
          <w:rFonts w:ascii="Times New Roman" w:hAnsi="Times New Roman"/>
        </w:rPr>
        <w:t xml:space="preserve"> </w:t>
      </w:r>
    </w:p>
    <w:p w14:paraId="1118F911" w14:textId="77777777" w:rsidR="00EE2469" w:rsidRPr="007D3B7A" w:rsidRDefault="00EE2469">
      <w:pPr>
        <w:pStyle w:val="Body"/>
        <w:spacing w:line="240" w:lineRule="auto"/>
        <w:rPr>
          <w:rStyle w:val="None"/>
          <w:rFonts w:ascii="Times New Roman" w:eastAsia="Times New Roman" w:hAnsi="Times New Roman" w:cs="Times New Roman"/>
        </w:rPr>
      </w:pPr>
    </w:p>
    <w:p w14:paraId="0617C690"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 xml:space="preserve">Horodyski, R. J., Weber, R., Guerrero, J. C., Nagy, B., &amp; </w:t>
      </w:r>
      <w:proofErr w:type="spellStart"/>
      <w:r w:rsidRPr="007D3B7A">
        <w:rPr>
          <w:rStyle w:val="None"/>
          <w:rFonts w:ascii="Times New Roman" w:hAnsi="Times New Roman"/>
        </w:rPr>
        <w:t>Schidlowski</w:t>
      </w:r>
      <w:proofErr w:type="spellEnd"/>
      <w:r w:rsidRPr="007D3B7A">
        <w:rPr>
          <w:rStyle w:val="None"/>
          <w:rFonts w:ascii="Times New Roman" w:hAnsi="Times New Roman"/>
        </w:rPr>
        <w:t xml:space="preserve">, M. (1983). Sedimentary geology and stromatolites of the Middle Proterozoic Belt Supergroup, Glacier National Park, Montana. </w:t>
      </w:r>
      <w:r w:rsidRPr="007D3B7A">
        <w:rPr>
          <w:rStyle w:val="None"/>
          <w:rFonts w:ascii="Times New Roman" w:hAnsi="Times New Roman"/>
          <w:i/>
          <w:iCs/>
        </w:rPr>
        <w:t>Precambrian Research, 20</w:t>
      </w:r>
      <w:r w:rsidRPr="007D3B7A">
        <w:rPr>
          <w:rStyle w:val="None"/>
          <w:rFonts w:ascii="Times New Roman" w:hAnsi="Times New Roman"/>
        </w:rPr>
        <w:t xml:space="preserve">(2–4), 391–425. </w:t>
      </w:r>
      <w:hyperlink r:id="rId44" w:history="1">
        <w:r w:rsidRPr="007D3B7A">
          <w:rPr>
            <w:rStyle w:val="Hyperlink0"/>
            <w:rFonts w:eastAsia="Arial Unicode MS"/>
          </w:rPr>
          <w:t>https://doi.org/10.1016/0301-9268(83)90083-9</w:t>
        </w:r>
      </w:hyperlink>
      <w:r w:rsidRPr="007D3B7A">
        <w:rPr>
          <w:rStyle w:val="None"/>
          <w:rFonts w:ascii="Times New Roman" w:hAnsi="Times New Roman"/>
        </w:rPr>
        <w:t xml:space="preserve"> </w:t>
      </w:r>
    </w:p>
    <w:p w14:paraId="59293D6E" w14:textId="77777777" w:rsidR="00EE2469" w:rsidRPr="007D3B7A" w:rsidRDefault="00EE2469">
      <w:pPr>
        <w:pStyle w:val="Body"/>
        <w:spacing w:line="240" w:lineRule="auto"/>
        <w:rPr>
          <w:rStyle w:val="None"/>
          <w:rFonts w:ascii="Times New Roman" w:eastAsia="Times New Roman" w:hAnsi="Times New Roman" w:cs="Times New Roman"/>
        </w:rPr>
      </w:pPr>
    </w:p>
    <w:p w14:paraId="1E268ADE"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 xml:space="preserve">Fagre, D.B., McKeon, L.A., Dick, K.A., and Fountain, A.G., 2017, Glacier margin time series (1966, 1998, 2005, 2015) of the named glaciers of Glacier National Park, MT, USA: U.S. Geological Survey data release, </w:t>
      </w:r>
      <w:hyperlink r:id="rId45" w:history="1">
        <w:r w:rsidRPr="007D3B7A">
          <w:rPr>
            <w:rStyle w:val="Hyperlink0"/>
            <w:rFonts w:eastAsia="Arial Unicode MS"/>
          </w:rPr>
          <w:t>https://doi.org/10.5066/F7P26WB1</w:t>
        </w:r>
      </w:hyperlink>
      <w:r w:rsidRPr="007D3B7A">
        <w:rPr>
          <w:rStyle w:val="None"/>
          <w:rFonts w:ascii="Times New Roman" w:hAnsi="Times New Roman"/>
        </w:rPr>
        <w:t xml:space="preserve">. </w:t>
      </w:r>
    </w:p>
    <w:p w14:paraId="47AA1B53" w14:textId="77777777" w:rsidR="00EE2469" w:rsidRPr="007D3B7A" w:rsidRDefault="00EE2469">
      <w:pPr>
        <w:pStyle w:val="Body"/>
        <w:spacing w:line="240" w:lineRule="auto"/>
        <w:rPr>
          <w:rStyle w:val="None"/>
          <w:rFonts w:ascii="Times New Roman" w:eastAsia="Times New Roman" w:hAnsi="Times New Roman" w:cs="Times New Roman"/>
        </w:rPr>
      </w:pPr>
    </w:p>
    <w:p w14:paraId="63E70D3A"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 xml:space="preserve">Hall, M.H.P., &amp; Fagre, D.B. (2003). Modeled Climate-Induced Glacier Change in Glacier National Park, 1850–2100. Bioscience, 53(2), 131–140. </w:t>
      </w:r>
      <w:hyperlink r:id="rId46" w:history="1">
        <w:r w:rsidRPr="007D3B7A">
          <w:rPr>
            <w:rStyle w:val="Hyperlink0"/>
            <w:rFonts w:eastAsia="Arial Unicode MS"/>
          </w:rPr>
          <w:t>https://doi.org/10.1641/0006-3568(2003)053[0131:MCIGCI]2.0.CO;2</w:t>
        </w:r>
      </w:hyperlink>
      <w:r w:rsidRPr="007D3B7A">
        <w:rPr>
          <w:rStyle w:val="None"/>
          <w:rFonts w:ascii="Times New Roman" w:hAnsi="Times New Roman"/>
        </w:rPr>
        <w:t xml:space="preserve"> </w:t>
      </w:r>
    </w:p>
    <w:p w14:paraId="31F34E40" w14:textId="77777777" w:rsidR="00EE2469" w:rsidRPr="007D3B7A" w:rsidRDefault="00EE2469">
      <w:pPr>
        <w:pStyle w:val="Body"/>
        <w:spacing w:line="240" w:lineRule="auto"/>
        <w:rPr>
          <w:rStyle w:val="None"/>
          <w:rFonts w:ascii="Times New Roman" w:eastAsia="Times New Roman" w:hAnsi="Times New Roman" w:cs="Times New Roman"/>
        </w:rPr>
      </w:pPr>
    </w:p>
    <w:p w14:paraId="5E0DC178"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 xml:space="preserve">Bosson, J. B., Huss, M., &amp; Osipova, E. (2019). Disappearing world heritage glaciers as a keystone of nature conservation in a changing climate. </w:t>
      </w:r>
      <w:r w:rsidRPr="007D3B7A">
        <w:rPr>
          <w:rStyle w:val="None"/>
          <w:rFonts w:ascii="Times New Roman" w:hAnsi="Times New Roman"/>
          <w:i/>
          <w:iCs/>
        </w:rPr>
        <w:t>Earth’s Future, 7</w:t>
      </w:r>
      <w:r w:rsidRPr="007D3B7A">
        <w:rPr>
          <w:rStyle w:val="None"/>
          <w:rFonts w:ascii="Times New Roman" w:hAnsi="Times New Roman"/>
        </w:rPr>
        <w:t xml:space="preserve">(4), 469–479. </w:t>
      </w:r>
      <w:hyperlink r:id="rId47" w:history="1">
        <w:r w:rsidRPr="007D3B7A">
          <w:rPr>
            <w:rStyle w:val="Hyperlink0"/>
            <w:rFonts w:eastAsia="Arial Unicode MS"/>
          </w:rPr>
          <w:t>https://doi.org/10.1029/2018EF001139</w:t>
        </w:r>
      </w:hyperlink>
      <w:r w:rsidRPr="007D3B7A">
        <w:rPr>
          <w:rStyle w:val="None"/>
          <w:rFonts w:ascii="Times New Roman" w:hAnsi="Times New Roman"/>
        </w:rPr>
        <w:t xml:space="preserve"> </w:t>
      </w:r>
    </w:p>
    <w:p w14:paraId="50C3F8BA" w14:textId="77777777" w:rsidR="00EE2469" w:rsidRPr="007D3B7A" w:rsidRDefault="00EE2469">
      <w:pPr>
        <w:pStyle w:val="Body"/>
        <w:spacing w:line="240" w:lineRule="auto"/>
        <w:rPr>
          <w:rStyle w:val="None"/>
          <w:rFonts w:ascii="Times New Roman" w:eastAsia="Times New Roman" w:hAnsi="Times New Roman" w:cs="Times New Roman"/>
        </w:rPr>
      </w:pPr>
    </w:p>
    <w:p w14:paraId="0929D323"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 xml:space="preserve">Wollenberg, H. A., Bowen, R. E., Bowman, H. R., &amp; </w:t>
      </w:r>
      <w:proofErr w:type="spellStart"/>
      <w:r w:rsidRPr="007D3B7A">
        <w:rPr>
          <w:rStyle w:val="None"/>
          <w:rFonts w:ascii="Times New Roman" w:hAnsi="Times New Roman"/>
        </w:rPr>
        <w:t>Strisower</w:t>
      </w:r>
      <w:proofErr w:type="spellEnd"/>
      <w:r w:rsidRPr="007D3B7A">
        <w:rPr>
          <w:rStyle w:val="None"/>
          <w:rFonts w:ascii="Times New Roman" w:hAnsi="Times New Roman"/>
        </w:rPr>
        <w:t>, B. (1979). Geochemical studies of rocks, water, and gases at Mt. Hood, Oregon. LBL - Lawrence Berkeley Laboratory, 7092.</w:t>
      </w:r>
    </w:p>
    <w:p w14:paraId="249597D8" w14:textId="77777777" w:rsidR="00EE2469" w:rsidRPr="007D3B7A" w:rsidRDefault="00EE2469">
      <w:pPr>
        <w:pStyle w:val="Body"/>
        <w:spacing w:line="240" w:lineRule="auto"/>
        <w:rPr>
          <w:rStyle w:val="None"/>
          <w:rFonts w:ascii="Times New Roman" w:eastAsia="Times New Roman" w:hAnsi="Times New Roman" w:cs="Times New Roman"/>
        </w:rPr>
      </w:pPr>
    </w:p>
    <w:p w14:paraId="19EF00CE"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 xml:space="preserve">Arendt, C. A., </w:t>
      </w:r>
      <w:proofErr w:type="spellStart"/>
      <w:r w:rsidRPr="007D3B7A">
        <w:rPr>
          <w:rStyle w:val="None"/>
          <w:rFonts w:ascii="Times New Roman" w:hAnsi="Times New Roman"/>
        </w:rPr>
        <w:t>Aciego</w:t>
      </w:r>
      <w:proofErr w:type="spellEnd"/>
      <w:r w:rsidRPr="007D3B7A">
        <w:rPr>
          <w:rStyle w:val="None"/>
          <w:rFonts w:ascii="Times New Roman" w:hAnsi="Times New Roman"/>
        </w:rPr>
        <w:t xml:space="preserve">, S. M., &amp; Hetland, E. A. (2015). An open-source Bayesian Monte Carlo isotope mixing model with applications in Earth surface processes. </w:t>
      </w:r>
      <w:r w:rsidRPr="007D3B7A">
        <w:rPr>
          <w:rStyle w:val="None"/>
          <w:rFonts w:ascii="Times New Roman" w:hAnsi="Times New Roman"/>
          <w:i/>
          <w:iCs/>
        </w:rPr>
        <w:t>Geochemistry, Geophysics, Geosystems : G3, 16</w:t>
      </w:r>
      <w:r w:rsidRPr="007D3B7A">
        <w:rPr>
          <w:rStyle w:val="None"/>
          <w:rFonts w:ascii="Times New Roman" w:hAnsi="Times New Roman"/>
        </w:rPr>
        <w:t xml:space="preserve">(5), 1274–1292. </w:t>
      </w:r>
      <w:hyperlink r:id="rId48" w:history="1">
        <w:r w:rsidRPr="007D3B7A">
          <w:rPr>
            <w:rStyle w:val="Hyperlink0"/>
            <w:rFonts w:eastAsia="Arial Unicode MS"/>
          </w:rPr>
          <w:t>https://doi.org/10.1002/2014GC005683</w:t>
        </w:r>
      </w:hyperlink>
      <w:r w:rsidRPr="007D3B7A">
        <w:rPr>
          <w:rStyle w:val="None"/>
          <w:rFonts w:ascii="Times New Roman" w:hAnsi="Times New Roman"/>
        </w:rPr>
        <w:t xml:space="preserve"> </w:t>
      </w:r>
    </w:p>
    <w:p w14:paraId="00FE8F52" w14:textId="77777777" w:rsidR="00EE2469" w:rsidRPr="007D3B7A" w:rsidRDefault="00EE2469">
      <w:pPr>
        <w:pStyle w:val="Body"/>
        <w:spacing w:line="240" w:lineRule="auto"/>
        <w:rPr>
          <w:rStyle w:val="None"/>
          <w:rFonts w:ascii="Times New Roman" w:eastAsia="Times New Roman" w:hAnsi="Times New Roman" w:cs="Times New Roman"/>
        </w:rPr>
      </w:pPr>
    </w:p>
    <w:p w14:paraId="40CCDDE8"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 xml:space="preserve">Gohl, D. M., </w:t>
      </w:r>
      <w:proofErr w:type="spellStart"/>
      <w:r w:rsidRPr="007D3B7A">
        <w:rPr>
          <w:rStyle w:val="None"/>
          <w:rFonts w:ascii="Times New Roman" w:hAnsi="Times New Roman"/>
        </w:rPr>
        <w:t>Vangay</w:t>
      </w:r>
      <w:proofErr w:type="spellEnd"/>
      <w:r w:rsidRPr="007D3B7A">
        <w:rPr>
          <w:rStyle w:val="None"/>
          <w:rFonts w:ascii="Times New Roman" w:hAnsi="Times New Roman"/>
        </w:rPr>
        <w:t xml:space="preserve">, P., Garbe, J., MacLean, A., Hauge, A., Becker, A., Gould, T. J., Clayton, J. B., Johnson, T. J., Hunter, R., Knights, D., &amp; Beckman, K. B. (2016). Systematic improvement of amplicon marker gene methods for increased accuracy in microbiome studies. </w:t>
      </w:r>
      <w:r w:rsidRPr="007D3B7A">
        <w:rPr>
          <w:rStyle w:val="None"/>
          <w:rFonts w:ascii="Times New Roman" w:hAnsi="Times New Roman"/>
          <w:i/>
          <w:iCs/>
        </w:rPr>
        <w:t>Nature Biotechnology, 34</w:t>
      </w:r>
      <w:r w:rsidRPr="007D3B7A">
        <w:rPr>
          <w:rStyle w:val="None"/>
          <w:rFonts w:ascii="Times New Roman" w:hAnsi="Times New Roman"/>
        </w:rPr>
        <w:t xml:space="preserve">(9), 942–949. </w:t>
      </w:r>
      <w:hyperlink r:id="rId49" w:history="1">
        <w:r w:rsidRPr="007D3B7A">
          <w:rPr>
            <w:rStyle w:val="Hyperlink0"/>
            <w:rFonts w:eastAsia="Arial Unicode MS"/>
          </w:rPr>
          <w:t>https://doi.org/10.1038/nbt.3601</w:t>
        </w:r>
      </w:hyperlink>
      <w:r w:rsidRPr="007D3B7A">
        <w:rPr>
          <w:rStyle w:val="None"/>
          <w:rFonts w:ascii="Times New Roman" w:hAnsi="Times New Roman"/>
        </w:rPr>
        <w:t xml:space="preserve"> </w:t>
      </w:r>
    </w:p>
    <w:p w14:paraId="0E69F210" w14:textId="77777777" w:rsidR="00EE2469" w:rsidRPr="007D3B7A" w:rsidRDefault="00EE2469">
      <w:pPr>
        <w:pStyle w:val="Body"/>
        <w:spacing w:line="240" w:lineRule="auto"/>
        <w:rPr>
          <w:rStyle w:val="None"/>
          <w:rFonts w:ascii="Times New Roman" w:eastAsia="Times New Roman" w:hAnsi="Times New Roman" w:cs="Times New Roman"/>
        </w:rPr>
      </w:pPr>
    </w:p>
    <w:p w14:paraId="11781A85"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 xml:space="preserve">Schloss, P. D., Westcott, S. L., </w:t>
      </w:r>
      <w:proofErr w:type="spellStart"/>
      <w:r w:rsidRPr="007D3B7A">
        <w:rPr>
          <w:rStyle w:val="None"/>
          <w:rFonts w:ascii="Times New Roman" w:hAnsi="Times New Roman"/>
        </w:rPr>
        <w:t>Ryabin</w:t>
      </w:r>
      <w:proofErr w:type="spellEnd"/>
      <w:r w:rsidRPr="007D3B7A">
        <w:rPr>
          <w:rStyle w:val="None"/>
          <w:rFonts w:ascii="Times New Roman" w:hAnsi="Times New Roman"/>
        </w:rPr>
        <w:t xml:space="preserve">, T., Hall, J. R., Hartmann, M., Hollister, E. B., Lesniewski, R. A., Oakley, B. B., Parks, D. H., Robinson, C. J., Sahl, J. W., </w:t>
      </w:r>
      <w:proofErr w:type="spellStart"/>
      <w:r w:rsidRPr="007D3B7A">
        <w:rPr>
          <w:rStyle w:val="None"/>
          <w:rFonts w:ascii="Times New Roman" w:hAnsi="Times New Roman"/>
        </w:rPr>
        <w:t>Stres</w:t>
      </w:r>
      <w:proofErr w:type="spellEnd"/>
      <w:r w:rsidRPr="007D3B7A">
        <w:rPr>
          <w:rStyle w:val="None"/>
          <w:rFonts w:ascii="Times New Roman" w:hAnsi="Times New Roman"/>
        </w:rPr>
        <w:t xml:space="preserve">, B., </w:t>
      </w:r>
      <w:proofErr w:type="spellStart"/>
      <w:r w:rsidRPr="007D3B7A">
        <w:rPr>
          <w:rStyle w:val="None"/>
          <w:rFonts w:ascii="Times New Roman" w:hAnsi="Times New Roman"/>
        </w:rPr>
        <w:t>Thallinger</w:t>
      </w:r>
      <w:proofErr w:type="spellEnd"/>
      <w:r w:rsidRPr="007D3B7A">
        <w:rPr>
          <w:rStyle w:val="None"/>
          <w:rFonts w:ascii="Times New Roman" w:hAnsi="Times New Roman"/>
        </w:rPr>
        <w:t xml:space="preserve">, G. G., Van Horn, D. J., &amp; Weber, C. F. (2009). Introducing mothur: Open-Source, Platform-Independent, Community-Supported Software for Describing and Comparing Microbial Communities. </w:t>
      </w:r>
      <w:r w:rsidRPr="007D3B7A">
        <w:rPr>
          <w:rStyle w:val="None"/>
          <w:rFonts w:ascii="Times New Roman" w:hAnsi="Times New Roman"/>
          <w:i/>
          <w:iCs/>
        </w:rPr>
        <w:t>Applied and Environmental Microbiology, 75</w:t>
      </w:r>
      <w:r w:rsidRPr="007D3B7A">
        <w:rPr>
          <w:rStyle w:val="None"/>
          <w:rFonts w:ascii="Times New Roman" w:hAnsi="Times New Roman"/>
        </w:rPr>
        <w:t xml:space="preserve">(23), 7537–7541. </w:t>
      </w:r>
      <w:hyperlink r:id="rId50" w:history="1">
        <w:r w:rsidRPr="007D3B7A">
          <w:rPr>
            <w:rStyle w:val="Hyperlink0"/>
            <w:rFonts w:eastAsia="Arial Unicode MS"/>
          </w:rPr>
          <w:t>https://doi.org/10.1128/AEM.01541-09</w:t>
        </w:r>
      </w:hyperlink>
      <w:r w:rsidRPr="007D3B7A">
        <w:rPr>
          <w:rStyle w:val="None"/>
          <w:rFonts w:ascii="Times New Roman" w:hAnsi="Times New Roman"/>
        </w:rPr>
        <w:t xml:space="preserve"> </w:t>
      </w:r>
    </w:p>
    <w:p w14:paraId="479E1777" w14:textId="77777777" w:rsidR="00EE2469" w:rsidRPr="007D3B7A" w:rsidRDefault="00EE2469">
      <w:pPr>
        <w:pStyle w:val="Body"/>
        <w:spacing w:line="240" w:lineRule="auto"/>
        <w:rPr>
          <w:rStyle w:val="None"/>
          <w:rFonts w:ascii="Times New Roman" w:eastAsia="Times New Roman" w:hAnsi="Times New Roman" w:cs="Times New Roman"/>
        </w:rPr>
      </w:pPr>
    </w:p>
    <w:p w14:paraId="16F6FE15"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 xml:space="preserve">Kozich, J. J., Westcott, S. L., Baxter, N. T., Highlander, S. K., &amp; Schloss, P. D. (2013). Development of a Dual-Index Sequencing Strategy and Curation Pipeline for Analyzing Amplicon Sequence Data on the MiSeq Illumina Sequencing Platform. </w:t>
      </w:r>
      <w:r w:rsidRPr="007D3B7A">
        <w:rPr>
          <w:rStyle w:val="None"/>
          <w:rFonts w:ascii="Times New Roman" w:hAnsi="Times New Roman"/>
          <w:i/>
          <w:iCs/>
        </w:rPr>
        <w:t>Applied and Environmental Microbiology, 79</w:t>
      </w:r>
      <w:r w:rsidRPr="007D3B7A">
        <w:rPr>
          <w:rStyle w:val="None"/>
          <w:rFonts w:ascii="Times New Roman" w:hAnsi="Times New Roman"/>
        </w:rPr>
        <w:t xml:space="preserve">(17), 5112–5120. </w:t>
      </w:r>
      <w:hyperlink r:id="rId51" w:history="1">
        <w:r w:rsidRPr="007D3B7A">
          <w:rPr>
            <w:rStyle w:val="Hyperlink0"/>
            <w:rFonts w:eastAsia="Arial Unicode MS"/>
          </w:rPr>
          <w:t>https://doi.org/10.1128/AEM.01043-13</w:t>
        </w:r>
      </w:hyperlink>
      <w:r w:rsidRPr="007D3B7A">
        <w:rPr>
          <w:rStyle w:val="None"/>
          <w:rFonts w:ascii="Times New Roman" w:hAnsi="Times New Roman"/>
        </w:rPr>
        <w:t xml:space="preserve"> </w:t>
      </w:r>
    </w:p>
    <w:p w14:paraId="1C7E3AE8" w14:textId="77777777" w:rsidR="00EE2469" w:rsidRPr="007D3B7A" w:rsidRDefault="00EE2469">
      <w:pPr>
        <w:pStyle w:val="Body"/>
        <w:spacing w:line="240" w:lineRule="auto"/>
        <w:rPr>
          <w:rStyle w:val="None"/>
          <w:rFonts w:ascii="Times New Roman" w:eastAsia="Times New Roman" w:hAnsi="Times New Roman" w:cs="Times New Roman"/>
        </w:rPr>
      </w:pPr>
    </w:p>
    <w:p w14:paraId="31A69080"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lastRenderedPageBreak/>
        <w:t xml:space="preserve">Ghezzi, D., Foschi, L., </w:t>
      </w:r>
      <w:proofErr w:type="spellStart"/>
      <w:r w:rsidRPr="007D3B7A">
        <w:rPr>
          <w:rStyle w:val="None"/>
          <w:rFonts w:ascii="Times New Roman" w:hAnsi="Times New Roman"/>
        </w:rPr>
        <w:t>Firrincieli</w:t>
      </w:r>
      <w:proofErr w:type="spellEnd"/>
      <w:r w:rsidRPr="007D3B7A">
        <w:rPr>
          <w:rStyle w:val="None"/>
          <w:rFonts w:ascii="Times New Roman" w:hAnsi="Times New Roman"/>
        </w:rPr>
        <w:t xml:space="preserve">, A., Hong, P.-Y., Vergara, F., De </w:t>
      </w:r>
      <w:proofErr w:type="spellStart"/>
      <w:r w:rsidRPr="007D3B7A">
        <w:rPr>
          <w:rStyle w:val="None"/>
          <w:rFonts w:ascii="Times New Roman" w:hAnsi="Times New Roman"/>
        </w:rPr>
        <w:t>Waele</w:t>
      </w:r>
      <w:proofErr w:type="spellEnd"/>
      <w:r w:rsidRPr="007D3B7A">
        <w:rPr>
          <w:rStyle w:val="None"/>
          <w:rFonts w:ascii="Times New Roman" w:hAnsi="Times New Roman"/>
        </w:rPr>
        <w:t>, J., Sauro, F., &amp; Cappelletti, M. (2022). Insights into the microbial life in silica-rich subterranean environments: microbial communities and ecological interactions in an orthoquartzite cave (</w:t>
      </w:r>
      <w:proofErr w:type="spellStart"/>
      <w:r w:rsidRPr="007D3B7A">
        <w:rPr>
          <w:rStyle w:val="None"/>
          <w:rFonts w:ascii="Times New Roman" w:hAnsi="Times New Roman"/>
        </w:rPr>
        <w:t>Imawari</w:t>
      </w:r>
      <w:proofErr w:type="spellEnd"/>
      <w:r w:rsidRPr="007D3B7A">
        <w:rPr>
          <w:rStyle w:val="None"/>
          <w:rFonts w:ascii="Times New Roman" w:hAnsi="Times New Roman"/>
        </w:rPr>
        <w:t xml:space="preserve"> </w:t>
      </w:r>
      <w:proofErr w:type="spellStart"/>
      <w:r w:rsidRPr="007D3B7A">
        <w:rPr>
          <w:rStyle w:val="None"/>
          <w:rFonts w:ascii="Times New Roman" w:hAnsi="Times New Roman"/>
        </w:rPr>
        <w:t>Yeuta</w:t>
      </w:r>
      <w:proofErr w:type="spellEnd"/>
      <w:r w:rsidRPr="007D3B7A">
        <w:rPr>
          <w:rStyle w:val="None"/>
          <w:rFonts w:ascii="Times New Roman" w:hAnsi="Times New Roman"/>
        </w:rPr>
        <w:t xml:space="preserve">, </w:t>
      </w:r>
      <w:proofErr w:type="spellStart"/>
      <w:r w:rsidRPr="007D3B7A">
        <w:rPr>
          <w:rStyle w:val="None"/>
          <w:rFonts w:ascii="Times New Roman" w:hAnsi="Times New Roman"/>
        </w:rPr>
        <w:t>Auyan</w:t>
      </w:r>
      <w:proofErr w:type="spellEnd"/>
      <w:r w:rsidRPr="007D3B7A">
        <w:rPr>
          <w:rStyle w:val="None"/>
          <w:rFonts w:ascii="Times New Roman" w:hAnsi="Times New Roman"/>
        </w:rPr>
        <w:t xml:space="preserve"> Tepui, Venezuela). </w:t>
      </w:r>
      <w:r w:rsidRPr="007D3B7A">
        <w:rPr>
          <w:rStyle w:val="None"/>
          <w:rFonts w:ascii="Times New Roman" w:hAnsi="Times New Roman"/>
          <w:i/>
          <w:iCs/>
        </w:rPr>
        <w:t>Frontiers in Microbiology</w:t>
      </w:r>
      <w:r w:rsidRPr="007D3B7A">
        <w:rPr>
          <w:rStyle w:val="None"/>
          <w:rFonts w:ascii="Times New Roman" w:hAnsi="Times New Roman"/>
        </w:rPr>
        <w:t xml:space="preserve">, 13, 930302–930302. </w:t>
      </w:r>
      <w:hyperlink r:id="rId52" w:history="1">
        <w:r w:rsidRPr="007D3B7A">
          <w:rPr>
            <w:rStyle w:val="Hyperlink0"/>
            <w:rFonts w:eastAsia="Arial Unicode MS"/>
          </w:rPr>
          <w:t>https://doi.org/10.3389/fmicb.2022.930302</w:t>
        </w:r>
      </w:hyperlink>
      <w:r w:rsidRPr="007D3B7A">
        <w:rPr>
          <w:rStyle w:val="None"/>
          <w:rFonts w:ascii="Times New Roman" w:hAnsi="Times New Roman"/>
        </w:rPr>
        <w:t xml:space="preserve"> </w:t>
      </w:r>
    </w:p>
    <w:p w14:paraId="5E025D82" w14:textId="77777777" w:rsidR="00EE2469" w:rsidRPr="007D3B7A" w:rsidRDefault="00EE2469">
      <w:pPr>
        <w:pStyle w:val="Body"/>
        <w:spacing w:line="240" w:lineRule="auto"/>
        <w:rPr>
          <w:rStyle w:val="None"/>
          <w:rFonts w:ascii="Times New Roman" w:eastAsia="Times New Roman" w:hAnsi="Times New Roman" w:cs="Times New Roman"/>
        </w:rPr>
      </w:pPr>
    </w:p>
    <w:p w14:paraId="1BCA2A5B"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 xml:space="preserve">Oksanen, J., Blanchet, F. G., Friendly, M., Kindt, R., Legendre, P., McGlinn, D., Minchin, P. R., O'Hara, R. B., Simpson, G. L., Solymos, P., Stevens, M. H. H., </w:t>
      </w:r>
      <w:proofErr w:type="spellStart"/>
      <w:r w:rsidRPr="007D3B7A">
        <w:rPr>
          <w:rStyle w:val="None"/>
          <w:rFonts w:ascii="Times New Roman" w:hAnsi="Times New Roman"/>
        </w:rPr>
        <w:t>Szoecs</w:t>
      </w:r>
      <w:proofErr w:type="spellEnd"/>
      <w:r w:rsidRPr="007D3B7A">
        <w:rPr>
          <w:rStyle w:val="None"/>
          <w:rFonts w:ascii="Times New Roman" w:hAnsi="Times New Roman"/>
        </w:rPr>
        <w:t xml:space="preserve">, E., &amp; Wagner, H. (2018). vegan: Community Ecology Package. CRAN [R package version 2.5-2] </w:t>
      </w:r>
    </w:p>
    <w:p w14:paraId="35C7AEA4" w14:textId="77777777" w:rsidR="00EE2469" w:rsidRPr="007D3B7A" w:rsidRDefault="00EE2469">
      <w:pPr>
        <w:pStyle w:val="Body"/>
        <w:spacing w:line="240" w:lineRule="auto"/>
        <w:rPr>
          <w:rStyle w:val="None"/>
          <w:rFonts w:ascii="Times New Roman" w:eastAsia="Times New Roman" w:hAnsi="Times New Roman" w:cs="Times New Roman"/>
        </w:rPr>
      </w:pPr>
    </w:p>
    <w:p w14:paraId="48838B4A"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 xml:space="preserve">Kohler, T. J., </w:t>
      </w:r>
      <w:proofErr w:type="spellStart"/>
      <w:r w:rsidRPr="007D3B7A">
        <w:rPr>
          <w:rStyle w:val="None"/>
          <w:rFonts w:ascii="Times New Roman" w:hAnsi="Times New Roman"/>
        </w:rPr>
        <w:t>Vinsova</w:t>
      </w:r>
      <w:proofErr w:type="spellEnd"/>
      <w:r w:rsidRPr="007D3B7A">
        <w:rPr>
          <w:rStyle w:val="None"/>
          <w:rFonts w:ascii="Times New Roman" w:hAnsi="Times New Roman"/>
        </w:rPr>
        <w:t xml:space="preserve">, P., </w:t>
      </w:r>
      <w:proofErr w:type="spellStart"/>
      <w:r w:rsidRPr="007D3B7A">
        <w:rPr>
          <w:rStyle w:val="None"/>
          <w:rFonts w:ascii="Times New Roman" w:hAnsi="Times New Roman"/>
        </w:rPr>
        <w:t>Falteisek</w:t>
      </w:r>
      <w:proofErr w:type="spellEnd"/>
      <w:r w:rsidRPr="007D3B7A">
        <w:rPr>
          <w:rStyle w:val="None"/>
          <w:rFonts w:ascii="Times New Roman" w:hAnsi="Times New Roman"/>
        </w:rPr>
        <w:t xml:space="preserve">, L., Zarsky, J. D., Yde, J. C., Hatton, J. E., Hawkings, J. R., Lamarche-Gagnon, G., Hood, E., Cameron, K. A., &amp; Stibal, M. (2020). Patterns in Microbial Assemblages Exported </w:t>
      </w:r>
      <w:proofErr w:type="gramStart"/>
      <w:r w:rsidRPr="007D3B7A">
        <w:rPr>
          <w:rStyle w:val="None"/>
          <w:rFonts w:ascii="Times New Roman" w:hAnsi="Times New Roman"/>
        </w:rPr>
        <w:t>From</w:t>
      </w:r>
      <w:proofErr w:type="gramEnd"/>
      <w:r w:rsidRPr="007D3B7A">
        <w:rPr>
          <w:rStyle w:val="None"/>
          <w:rFonts w:ascii="Times New Roman" w:hAnsi="Times New Roman"/>
        </w:rPr>
        <w:t xml:space="preserve"> the Meltwater of Arctic and Sub-Arctic Glaciers. </w:t>
      </w:r>
      <w:r w:rsidRPr="007D3B7A">
        <w:rPr>
          <w:rStyle w:val="None"/>
          <w:rFonts w:ascii="Times New Roman" w:hAnsi="Times New Roman"/>
          <w:i/>
          <w:iCs/>
        </w:rPr>
        <w:t>Frontiers in Microbiology, 11</w:t>
      </w:r>
      <w:r w:rsidRPr="007D3B7A">
        <w:rPr>
          <w:rStyle w:val="None"/>
          <w:rFonts w:ascii="Times New Roman" w:hAnsi="Times New Roman"/>
        </w:rPr>
        <w:t xml:space="preserve">, 669–669. </w:t>
      </w:r>
      <w:hyperlink r:id="rId53" w:history="1">
        <w:r w:rsidRPr="007D3B7A">
          <w:rPr>
            <w:rStyle w:val="Hyperlink0"/>
            <w:rFonts w:eastAsia="Arial Unicode MS"/>
          </w:rPr>
          <w:t>https://doi.org/10.3389/fmicb.2020.00669</w:t>
        </w:r>
      </w:hyperlink>
      <w:r w:rsidRPr="007D3B7A">
        <w:rPr>
          <w:rStyle w:val="None"/>
          <w:rFonts w:ascii="Times New Roman" w:hAnsi="Times New Roman"/>
        </w:rPr>
        <w:t xml:space="preserve"> </w:t>
      </w:r>
    </w:p>
    <w:p w14:paraId="79837B2F" w14:textId="77777777" w:rsidR="00EE2469" w:rsidRPr="007D3B7A" w:rsidRDefault="00EE2469">
      <w:pPr>
        <w:pStyle w:val="Body"/>
        <w:spacing w:line="240" w:lineRule="auto"/>
        <w:rPr>
          <w:rStyle w:val="None"/>
          <w:rFonts w:ascii="Times New Roman" w:eastAsia="Times New Roman" w:hAnsi="Times New Roman" w:cs="Times New Roman"/>
        </w:rPr>
      </w:pPr>
    </w:p>
    <w:p w14:paraId="4419AA18"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 xml:space="preserve">Vu, V. Q. (2011). ggbiplot: A ggplot2 Based Biplot. R Package Version 0.55. Available online at: </w:t>
      </w:r>
      <w:hyperlink r:id="rId54" w:history="1">
        <w:r w:rsidRPr="007D3B7A">
          <w:rPr>
            <w:rStyle w:val="Hyperlink0"/>
            <w:rFonts w:eastAsia="Arial Unicode MS"/>
          </w:rPr>
          <w:t>http://github.com/vqv/ggbiplot</w:t>
        </w:r>
      </w:hyperlink>
      <w:r w:rsidRPr="007D3B7A">
        <w:rPr>
          <w:rStyle w:val="None"/>
          <w:rFonts w:ascii="Times New Roman" w:hAnsi="Times New Roman"/>
        </w:rPr>
        <w:t xml:space="preserve"> (accessed April 13, 2025).</w:t>
      </w:r>
    </w:p>
    <w:p w14:paraId="279F237A" w14:textId="77777777" w:rsidR="00EE2469" w:rsidRPr="007D3B7A" w:rsidRDefault="00EE2469">
      <w:pPr>
        <w:pStyle w:val="Body"/>
        <w:spacing w:line="240" w:lineRule="auto"/>
        <w:rPr>
          <w:rStyle w:val="None"/>
          <w:rFonts w:ascii="Times New Roman" w:eastAsia="Times New Roman" w:hAnsi="Times New Roman" w:cs="Times New Roman"/>
        </w:rPr>
      </w:pPr>
    </w:p>
    <w:p w14:paraId="1F20C11C"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 xml:space="preserve">Schloss, P. D., &amp; McMahon, K. (2024). Rarefaction is currently the best approach to control for uneven sequencing effort in amplicon sequence analyses. </w:t>
      </w:r>
      <w:proofErr w:type="spellStart"/>
      <w:r w:rsidRPr="007D3B7A">
        <w:rPr>
          <w:rStyle w:val="None"/>
          <w:rFonts w:ascii="Times New Roman" w:hAnsi="Times New Roman"/>
          <w:i/>
          <w:iCs/>
        </w:rPr>
        <w:t>mSphere</w:t>
      </w:r>
      <w:proofErr w:type="spellEnd"/>
      <w:r w:rsidRPr="007D3B7A">
        <w:rPr>
          <w:rStyle w:val="None"/>
          <w:rFonts w:ascii="Times New Roman" w:hAnsi="Times New Roman"/>
          <w:i/>
          <w:iCs/>
        </w:rPr>
        <w:t>, 9</w:t>
      </w:r>
      <w:r w:rsidRPr="007D3B7A">
        <w:rPr>
          <w:rStyle w:val="None"/>
          <w:rFonts w:ascii="Times New Roman" w:hAnsi="Times New Roman"/>
        </w:rPr>
        <w:t xml:space="preserve">(2), e0035423–e0035423. </w:t>
      </w:r>
      <w:hyperlink r:id="rId55" w:history="1">
        <w:r w:rsidRPr="007D3B7A">
          <w:rPr>
            <w:rStyle w:val="Hyperlink0"/>
            <w:rFonts w:eastAsia="Arial Unicode MS"/>
          </w:rPr>
          <w:t>https://doi.org/10.1128/msphere.00354-23</w:t>
        </w:r>
      </w:hyperlink>
      <w:r w:rsidRPr="007D3B7A">
        <w:rPr>
          <w:rStyle w:val="None"/>
          <w:rFonts w:ascii="Times New Roman" w:hAnsi="Times New Roman"/>
        </w:rPr>
        <w:t xml:space="preserve"> </w:t>
      </w:r>
    </w:p>
    <w:p w14:paraId="469D1514" w14:textId="77777777" w:rsidR="00EE2469" w:rsidRPr="007D3B7A" w:rsidRDefault="00EE2469">
      <w:pPr>
        <w:pStyle w:val="Body"/>
        <w:spacing w:line="240" w:lineRule="auto"/>
        <w:rPr>
          <w:rStyle w:val="None"/>
          <w:rFonts w:ascii="Times New Roman" w:eastAsia="Times New Roman" w:hAnsi="Times New Roman" w:cs="Times New Roman"/>
        </w:rPr>
      </w:pPr>
    </w:p>
    <w:p w14:paraId="133E8C2A"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 xml:space="preserve">Gohl, D. M., </w:t>
      </w:r>
      <w:proofErr w:type="spellStart"/>
      <w:r w:rsidRPr="007D3B7A">
        <w:rPr>
          <w:rStyle w:val="None"/>
          <w:rFonts w:ascii="Times New Roman" w:hAnsi="Times New Roman"/>
        </w:rPr>
        <w:t>Vangay</w:t>
      </w:r>
      <w:proofErr w:type="spellEnd"/>
      <w:r w:rsidRPr="007D3B7A">
        <w:rPr>
          <w:rStyle w:val="None"/>
          <w:rFonts w:ascii="Times New Roman" w:hAnsi="Times New Roman"/>
        </w:rPr>
        <w:t xml:space="preserve">, P., Garbe, J., MacLean, A., Hauge, A., Becker, A., Gould, T. J., Clayton, J. B., Johnson, T. J., Hunter, R., Knights, D., &amp; Beckman, K. B. (2016). Systematic improvement of amplicon marker gene methods for increased accuracy in microbiome studies. </w:t>
      </w:r>
      <w:r w:rsidRPr="007D3B7A">
        <w:rPr>
          <w:rStyle w:val="None"/>
          <w:rFonts w:ascii="Times New Roman" w:hAnsi="Times New Roman"/>
          <w:i/>
          <w:iCs/>
        </w:rPr>
        <w:t>Nature Biotechnology, 34</w:t>
      </w:r>
      <w:r w:rsidRPr="007D3B7A">
        <w:rPr>
          <w:rStyle w:val="None"/>
          <w:rFonts w:ascii="Times New Roman" w:hAnsi="Times New Roman"/>
        </w:rPr>
        <w:t xml:space="preserve">(9), 942–949. </w:t>
      </w:r>
      <w:hyperlink r:id="rId56" w:history="1">
        <w:r w:rsidRPr="007D3B7A">
          <w:rPr>
            <w:rStyle w:val="Hyperlink0"/>
            <w:rFonts w:eastAsia="Arial Unicode MS"/>
          </w:rPr>
          <w:t>https://doi.org/10.1038/nbt.3601</w:t>
        </w:r>
      </w:hyperlink>
      <w:r w:rsidRPr="007D3B7A">
        <w:rPr>
          <w:rStyle w:val="None"/>
          <w:rFonts w:ascii="Times New Roman" w:hAnsi="Times New Roman"/>
        </w:rPr>
        <w:t xml:space="preserve"> </w:t>
      </w:r>
    </w:p>
    <w:p w14:paraId="6193F050" w14:textId="77777777" w:rsidR="00EE2469" w:rsidRPr="007D3B7A" w:rsidRDefault="00EE2469">
      <w:pPr>
        <w:pStyle w:val="Body"/>
        <w:spacing w:line="240" w:lineRule="auto"/>
        <w:rPr>
          <w:rStyle w:val="None"/>
          <w:rFonts w:ascii="Times New Roman" w:eastAsia="Times New Roman" w:hAnsi="Times New Roman" w:cs="Times New Roman"/>
        </w:rPr>
      </w:pPr>
    </w:p>
    <w:p w14:paraId="03770ABA"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 xml:space="preserve">Kozich, J. J., Westcott, S. L., Baxter, N. T., Highlander, S. K., &amp; Schloss, P. D. (2013). Development of a Dual-Index Sequencing Strategy and Curation Pipeline for Analyzing Amplicon Sequence Data on the MiSeq Illumina Sequencing Platform. Applied and Environmental Microbiology, 79(17), 5112–5120. </w:t>
      </w:r>
      <w:hyperlink r:id="rId57" w:history="1">
        <w:r w:rsidRPr="007D3B7A">
          <w:rPr>
            <w:rStyle w:val="Hyperlink0"/>
            <w:rFonts w:eastAsia="Arial Unicode MS"/>
          </w:rPr>
          <w:t>https://doi.org/10.1128/AEM.01043-13</w:t>
        </w:r>
      </w:hyperlink>
      <w:r w:rsidRPr="007D3B7A">
        <w:rPr>
          <w:rStyle w:val="None"/>
          <w:rFonts w:ascii="Times New Roman" w:hAnsi="Times New Roman"/>
        </w:rPr>
        <w:t xml:space="preserve"> </w:t>
      </w:r>
    </w:p>
    <w:p w14:paraId="08E336FF" w14:textId="77777777" w:rsidR="00EE2469" w:rsidRPr="007D3B7A" w:rsidRDefault="00EE2469">
      <w:pPr>
        <w:pStyle w:val="Body"/>
        <w:spacing w:line="240" w:lineRule="auto"/>
        <w:rPr>
          <w:rStyle w:val="None"/>
          <w:rFonts w:ascii="Times New Roman" w:eastAsia="Times New Roman" w:hAnsi="Times New Roman" w:cs="Times New Roman"/>
        </w:rPr>
      </w:pPr>
    </w:p>
    <w:p w14:paraId="0FC19BAC"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 xml:space="preserve">Schloss, P. D., Westcott, S. L., </w:t>
      </w:r>
      <w:proofErr w:type="spellStart"/>
      <w:r w:rsidRPr="007D3B7A">
        <w:rPr>
          <w:rStyle w:val="None"/>
          <w:rFonts w:ascii="Times New Roman" w:hAnsi="Times New Roman"/>
        </w:rPr>
        <w:t>Ryabin</w:t>
      </w:r>
      <w:proofErr w:type="spellEnd"/>
      <w:r w:rsidRPr="007D3B7A">
        <w:rPr>
          <w:rStyle w:val="None"/>
          <w:rFonts w:ascii="Times New Roman" w:hAnsi="Times New Roman"/>
        </w:rPr>
        <w:t xml:space="preserve">, T., Hall, J. R., Hartmann, M., Hollister, E. B., … Weber, C. F. (2009). Introducing mothur: Open-source, platform-independent, community-supported software for describing and comparing microbial communities. </w:t>
      </w:r>
      <w:r w:rsidRPr="007D3B7A">
        <w:rPr>
          <w:rStyle w:val="None"/>
          <w:rFonts w:ascii="Times New Roman" w:hAnsi="Times New Roman"/>
          <w:i/>
          <w:iCs/>
        </w:rPr>
        <w:t>Applied and Environmental Microbiology, 75</w:t>
      </w:r>
      <w:r w:rsidRPr="007D3B7A">
        <w:rPr>
          <w:rStyle w:val="None"/>
          <w:rFonts w:ascii="Times New Roman" w:hAnsi="Times New Roman"/>
        </w:rPr>
        <w:t xml:space="preserve">, 7537–7541. doi:10.1128/AEM.01541-09 </w:t>
      </w:r>
    </w:p>
    <w:p w14:paraId="117DD075" w14:textId="77777777" w:rsidR="00EE2469" w:rsidRPr="007D3B7A" w:rsidRDefault="00EE2469">
      <w:pPr>
        <w:pStyle w:val="Body"/>
        <w:spacing w:line="240" w:lineRule="auto"/>
        <w:rPr>
          <w:rStyle w:val="None"/>
          <w:rFonts w:ascii="Times New Roman" w:eastAsia="Times New Roman" w:hAnsi="Times New Roman" w:cs="Times New Roman"/>
        </w:rPr>
      </w:pPr>
    </w:p>
    <w:p w14:paraId="22B2CA1C"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 xml:space="preserve">Glassman, S. I., &amp; Martiny, J. B. H. (2018). Broadscale ecological patterns are robust to use of exact sequence variants versus operational taxonomic units. </w:t>
      </w:r>
      <w:proofErr w:type="spellStart"/>
      <w:r w:rsidRPr="007D3B7A">
        <w:rPr>
          <w:rStyle w:val="None"/>
          <w:rFonts w:ascii="Times New Roman" w:hAnsi="Times New Roman"/>
          <w:i/>
          <w:iCs/>
        </w:rPr>
        <w:t>mSphere</w:t>
      </w:r>
      <w:proofErr w:type="spellEnd"/>
      <w:r w:rsidRPr="007D3B7A">
        <w:rPr>
          <w:rStyle w:val="None"/>
          <w:rFonts w:ascii="Times New Roman" w:hAnsi="Times New Roman"/>
          <w:i/>
          <w:iCs/>
        </w:rPr>
        <w:t>, 3</w:t>
      </w:r>
      <w:r w:rsidRPr="007D3B7A">
        <w:rPr>
          <w:rStyle w:val="None"/>
          <w:rFonts w:ascii="Times New Roman" w:hAnsi="Times New Roman"/>
        </w:rPr>
        <w:t xml:space="preserve">(4). </w:t>
      </w:r>
      <w:hyperlink r:id="rId58" w:history="1">
        <w:r w:rsidRPr="007D3B7A">
          <w:rPr>
            <w:rStyle w:val="Hyperlink0"/>
            <w:rFonts w:eastAsia="Arial Unicode MS"/>
          </w:rPr>
          <w:t>https://doi.org/10.1128/MSPHERE.00148-18</w:t>
        </w:r>
      </w:hyperlink>
      <w:r w:rsidRPr="007D3B7A">
        <w:rPr>
          <w:rStyle w:val="None"/>
          <w:rFonts w:ascii="Times New Roman" w:hAnsi="Times New Roman"/>
        </w:rPr>
        <w:t xml:space="preserve"> </w:t>
      </w:r>
    </w:p>
    <w:p w14:paraId="40005117" w14:textId="77777777" w:rsidR="00EE2469" w:rsidRPr="007D3B7A" w:rsidRDefault="00EE2469">
      <w:pPr>
        <w:pStyle w:val="Body"/>
        <w:spacing w:line="240" w:lineRule="auto"/>
        <w:rPr>
          <w:rStyle w:val="None"/>
          <w:rFonts w:ascii="Times New Roman" w:eastAsia="Times New Roman" w:hAnsi="Times New Roman" w:cs="Times New Roman"/>
        </w:rPr>
      </w:pPr>
    </w:p>
    <w:p w14:paraId="6733ACAE"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 xml:space="preserve">McMurdie, P., Holmes, S. (2013). Phyloseq: An R package for reproducible interactive analysis and graphics of microbiome census data. </w:t>
      </w:r>
      <w:proofErr w:type="spellStart"/>
      <w:r w:rsidRPr="007D3B7A">
        <w:rPr>
          <w:rStyle w:val="None"/>
          <w:rFonts w:ascii="Times New Roman" w:hAnsi="Times New Roman"/>
        </w:rPr>
        <w:t>PloS</w:t>
      </w:r>
      <w:proofErr w:type="spellEnd"/>
      <w:r w:rsidRPr="007D3B7A">
        <w:rPr>
          <w:rStyle w:val="None"/>
          <w:rFonts w:ascii="Times New Roman" w:hAnsi="Times New Roman"/>
        </w:rPr>
        <w:t xml:space="preserve"> One, 8(4), E61217.</w:t>
      </w:r>
    </w:p>
    <w:p w14:paraId="44747A6F" w14:textId="77777777" w:rsidR="00EE2469" w:rsidRPr="007D3B7A" w:rsidRDefault="00EE2469">
      <w:pPr>
        <w:pStyle w:val="Body"/>
        <w:spacing w:line="240" w:lineRule="auto"/>
        <w:rPr>
          <w:rStyle w:val="None"/>
          <w:rFonts w:ascii="Times New Roman" w:eastAsia="Times New Roman" w:hAnsi="Times New Roman" w:cs="Times New Roman"/>
        </w:rPr>
      </w:pPr>
    </w:p>
    <w:p w14:paraId="4389CB64"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 xml:space="preserve">Sauer, H. M., Hamilton, T. L., Anderson, R. E., </w:t>
      </w:r>
      <w:proofErr w:type="spellStart"/>
      <w:r w:rsidRPr="007D3B7A">
        <w:rPr>
          <w:rStyle w:val="None"/>
          <w:rFonts w:ascii="Times New Roman" w:hAnsi="Times New Roman"/>
        </w:rPr>
        <w:t>Umbanhowar</w:t>
      </w:r>
      <w:proofErr w:type="spellEnd"/>
      <w:r w:rsidRPr="007D3B7A">
        <w:rPr>
          <w:rStyle w:val="None"/>
          <w:rFonts w:ascii="Times New Roman" w:hAnsi="Times New Roman"/>
        </w:rPr>
        <w:t xml:space="preserve">, C. E., &amp; Heathcote, A. J. (2022). Diversity and distribution of sediment bacteria across an ecological and trophic gradient. </w:t>
      </w:r>
      <w:proofErr w:type="spellStart"/>
      <w:r w:rsidRPr="007D3B7A">
        <w:rPr>
          <w:rStyle w:val="None"/>
          <w:rFonts w:ascii="Times New Roman" w:hAnsi="Times New Roman"/>
          <w:i/>
          <w:iCs/>
        </w:rPr>
        <w:t>PloS</w:t>
      </w:r>
      <w:proofErr w:type="spellEnd"/>
      <w:r w:rsidRPr="007D3B7A">
        <w:rPr>
          <w:rStyle w:val="None"/>
          <w:rFonts w:ascii="Times New Roman" w:hAnsi="Times New Roman"/>
          <w:i/>
          <w:iCs/>
        </w:rPr>
        <w:t xml:space="preserve"> One, 17</w:t>
      </w:r>
      <w:r w:rsidRPr="007D3B7A">
        <w:rPr>
          <w:rStyle w:val="None"/>
          <w:rFonts w:ascii="Times New Roman" w:hAnsi="Times New Roman"/>
        </w:rPr>
        <w:t xml:space="preserve">(3), e0258079–e0258079. </w:t>
      </w:r>
      <w:hyperlink r:id="rId59" w:history="1">
        <w:r w:rsidRPr="007D3B7A">
          <w:rPr>
            <w:rStyle w:val="Hyperlink0"/>
            <w:rFonts w:eastAsia="Arial Unicode MS"/>
          </w:rPr>
          <w:t>https://doi.org/10.1371/journal.pone.0258079</w:t>
        </w:r>
      </w:hyperlink>
      <w:r w:rsidRPr="007D3B7A">
        <w:rPr>
          <w:rStyle w:val="None"/>
          <w:rFonts w:ascii="Times New Roman" w:hAnsi="Times New Roman"/>
        </w:rPr>
        <w:t xml:space="preserve"> </w:t>
      </w:r>
    </w:p>
    <w:p w14:paraId="184C97B8" w14:textId="77777777" w:rsidR="00EE2469" w:rsidRPr="007D3B7A" w:rsidRDefault="00EE2469">
      <w:pPr>
        <w:pStyle w:val="Body"/>
        <w:spacing w:line="240" w:lineRule="auto"/>
        <w:rPr>
          <w:rStyle w:val="None"/>
          <w:rFonts w:ascii="Times New Roman" w:eastAsia="Times New Roman" w:hAnsi="Times New Roman" w:cs="Times New Roman"/>
        </w:rPr>
      </w:pPr>
    </w:p>
    <w:p w14:paraId="4D651FE5"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 xml:space="preserve">Tang, Y., Horikoshi, M., &amp; Li, W. (2016). ggfortify: Unified Interface to Visualize Statistical Results of Popular R Packages. </w:t>
      </w:r>
      <w:r w:rsidRPr="007D3B7A">
        <w:rPr>
          <w:rStyle w:val="None"/>
          <w:rFonts w:ascii="Times New Roman" w:hAnsi="Times New Roman"/>
          <w:i/>
          <w:iCs/>
        </w:rPr>
        <w:t>The R Journal, 8</w:t>
      </w:r>
      <w:r w:rsidRPr="007D3B7A">
        <w:rPr>
          <w:rStyle w:val="None"/>
          <w:rFonts w:ascii="Times New Roman" w:hAnsi="Times New Roman"/>
        </w:rPr>
        <w:t xml:space="preserve">(2), 474–485. </w:t>
      </w:r>
      <w:hyperlink r:id="rId60" w:history="1">
        <w:r w:rsidRPr="007D3B7A">
          <w:rPr>
            <w:rStyle w:val="Hyperlink0"/>
            <w:rFonts w:eastAsia="Arial Unicode MS"/>
          </w:rPr>
          <w:t>https://doi.org/10.32614/RJ-2016-060</w:t>
        </w:r>
      </w:hyperlink>
      <w:r w:rsidRPr="007D3B7A">
        <w:rPr>
          <w:rStyle w:val="None"/>
          <w:rFonts w:ascii="Times New Roman" w:hAnsi="Times New Roman"/>
        </w:rPr>
        <w:t xml:space="preserve"> </w:t>
      </w:r>
    </w:p>
    <w:p w14:paraId="3B857AEB" w14:textId="77777777" w:rsidR="00EE2469" w:rsidRPr="007D3B7A" w:rsidRDefault="00EE2469">
      <w:pPr>
        <w:pStyle w:val="Body"/>
        <w:spacing w:line="240" w:lineRule="auto"/>
        <w:rPr>
          <w:rStyle w:val="None"/>
          <w:rFonts w:ascii="Times New Roman" w:eastAsia="Times New Roman" w:hAnsi="Times New Roman" w:cs="Times New Roman"/>
        </w:rPr>
      </w:pPr>
    </w:p>
    <w:p w14:paraId="0AC96456"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lastRenderedPageBreak/>
        <w:t xml:space="preserve">Sperlea, T., Kreuder, N., Beisser, D., Hattab, G., </w:t>
      </w:r>
      <w:proofErr w:type="spellStart"/>
      <w:r w:rsidRPr="007D3B7A">
        <w:rPr>
          <w:rStyle w:val="None"/>
          <w:rFonts w:ascii="Times New Roman" w:hAnsi="Times New Roman"/>
        </w:rPr>
        <w:t>Boenigk</w:t>
      </w:r>
      <w:proofErr w:type="spellEnd"/>
      <w:r w:rsidRPr="007D3B7A">
        <w:rPr>
          <w:rStyle w:val="None"/>
          <w:rFonts w:ascii="Times New Roman" w:hAnsi="Times New Roman"/>
        </w:rPr>
        <w:t xml:space="preserve">, J., &amp; Heider, D. (2021). Quantification of the covariation of lake microbiomes and environmental variables using a machine learning‐based framework. </w:t>
      </w:r>
      <w:r w:rsidRPr="007D3B7A">
        <w:rPr>
          <w:rStyle w:val="None"/>
          <w:rFonts w:ascii="Times New Roman" w:hAnsi="Times New Roman"/>
          <w:i/>
          <w:iCs/>
        </w:rPr>
        <w:t>Molecular Ecology, 30</w:t>
      </w:r>
      <w:r w:rsidRPr="007D3B7A">
        <w:rPr>
          <w:rStyle w:val="None"/>
          <w:rFonts w:ascii="Times New Roman" w:hAnsi="Times New Roman"/>
        </w:rPr>
        <w:t xml:space="preserve">(9), 2131–2144. </w:t>
      </w:r>
      <w:hyperlink r:id="rId61" w:history="1">
        <w:r w:rsidRPr="007D3B7A">
          <w:rPr>
            <w:rStyle w:val="Hyperlink0"/>
            <w:rFonts w:eastAsia="Arial Unicode MS"/>
          </w:rPr>
          <w:t>https://doi.org/10.1111/mec.1587</w:t>
        </w:r>
      </w:hyperlink>
      <w:r w:rsidRPr="007D3B7A">
        <w:rPr>
          <w:rStyle w:val="Hyperlink0"/>
          <w:rFonts w:eastAsia="Arial Unicode MS"/>
        </w:rPr>
        <w:t>2</w:t>
      </w:r>
      <w:r w:rsidRPr="007D3B7A">
        <w:rPr>
          <w:rStyle w:val="None"/>
          <w:rFonts w:ascii="Times New Roman" w:hAnsi="Times New Roman"/>
        </w:rPr>
        <w:t xml:space="preserve"> </w:t>
      </w:r>
    </w:p>
    <w:p w14:paraId="6B1AFE59" w14:textId="77777777" w:rsidR="00EE2469" w:rsidRPr="007D3B7A" w:rsidRDefault="00EE2469">
      <w:pPr>
        <w:pStyle w:val="Body"/>
        <w:spacing w:line="240" w:lineRule="auto"/>
        <w:rPr>
          <w:rStyle w:val="None"/>
          <w:rFonts w:ascii="Times New Roman" w:eastAsia="Times New Roman" w:hAnsi="Times New Roman" w:cs="Times New Roman"/>
        </w:rPr>
      </w:pPr>
    </w:p>
    <w:p w14:paraId="059C84A3"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 xml:space="preserve">Cáceres, M. D., &amp; Legendre, P. (2009). Associations between species and groups of sites: indices and statistical inference. </w:t>
      </w:r>
      <w:r w:rsidRPr="007D3B7A">
        <w:rPr>
          <w:rStyle w:val="None"/>
          <w:rFonts w:ascii="Times New Roman" w:hAnsi="Times New Roman"/>
          <w:i/>
          <w:iCs/>
        </w:rPr>
        <w:t>Ecology (Durham), 90</w:t>
      </w:r>
      <w:r w:rsidRPr="007D3B7A">
        <w:rPr>
          <w:rStyle w:val="None"/>
          <w:rFonts w:ascii="Times New Roman" w:hAnsi="Times New Roman"/>
        </w:rPr>
        <w:t xml:space="preserve">(12), 3566–3574. </w:t>
      </w:r>
      <w:hyperlink r:id="rId62" w:history="1">
        <w:r w:rsidRPr="007D3B7A">
          <w:rPr>
            <w:rStyle w:val="Hyperlink0"/>
            <w:rFonts w:eastAsia="Arial Unicode MS"/>
          </w:rPr>
          <w:t>https://doi.org/10.1890/08-1823.1</w:t>
        </w:r>
      </w:hyperlink>
      <w:r w:rsidRPr="007D3B7A">
        <w:rPr>
          <w:rStyle w:val="None"/>
          <w:rFonts w:ascii="Times New Roman" w:hAnsi="Times New Roman"/>
        </w:rPr>
        <w:t xml:space="preserve"> </w:t>
      </w:r>
    </w:p>
    <w:p w14:paraId="60990EB2" w14:textId="77777777" w:rsidR="00EE2469" w:rsidRPr="007D3B7A" w:rsidRDefault="00EE2469">
      <w:pPr>
        <w:pStyle w:val="Body"/>
        <w:spacing w:line="240" w:lineRule="auto"/>
        <w:rPr>
          <w:rStyle w:val="None"/>
          <w:rFonts w:ascii="Times New Roman" w:eastAsia="Times New Roman" w:hAnsi="Times New Roman" w:cs="Times New Roman"/>
        </w:rPr>
      </w:pPr>
    </w:p>
    <w:p w14:paraId="6AD5A651"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 xml:space="preserve">Cao, Y., Dong, Q., Wang, D., Zhang, P., Liu, Y., &amp; Niu, C. (2022). microbiomeMarker: An R/Bioconductor package for microbiome marker identification and visualization. </w:t>
      </w:r>
      <w:r w:rsidRPr="007D3B7A">
        <w:rPr>
          <w:rStyle w:val="None"/>
          <w:rFonts w:ascii="Times New Roman" w:hAnsi="Times New Roman"/>
          <w:i/>
          <w:iCs/>
        </w:rPr>
        <w:t>Bioinformatics, 38</w:t>
      </w:r>
      <w:r w:rsidRPr="007D3B7A">
        <w:rPr>
          <w:rStyle w:val="None"/>
          <w:rFonts w:ascii="Times New Roman" w:hAnsi="Times New Roman"/>
        </w:rPr>
        <w:t xml:space="preserve">(16), 4027–4029. </w:t>
      </w:r>
      <w:hyperlink r:id="rId63" w:history="1">
        <w:r w:rsidRPr="007D3B7A">
          <w:rPr>
            <w:rStyle w:val="Hyperlink0"/>
            <w:rFonts w:eastAsia="Arial Unicode MS"/>
          </w:rPr>
          <w:t>https://doi.org/10.1093/bioinformatics/btac438</w:t>
        </w:r>
      </w:hyperlink>
      <w:r w:rsidRPr="007D3B7A">
        <w:rPr>
          <w:rStyle w:val="None"/>
          <w:rFonts w:ascii="Times New Roman" w:hAnsi="Times New Roman"/>
        </w:rPr>
        <w:t xml:space="preserve"> </w:t>
      </w:r>
    </w:p>
    <w:p w14:paraId="215A6198" w14:textId="77777777" w:rsidR="00EE2469" w:rsidRPr="007D3B7A" w:rsidRDefault="00EE2469">
      <w:pPr>
        <w:pStyle w:val="Body"/>
        <w:spacing w:line="240" w:lineRule="auto"/>
        <w:rPr>
          <w:rStyle w:val="None"/>
          <w:rFonts w:ascii="Times New Roman" w:eastAsia="Times New Roman" w:hAnsi="Times New Roman" w:cs="Times New Roman"/>
        </w:rPr>
      </w:pPr>
    </w:p>
    <w:p w14:paraId="235EDAEA"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 xml:space="preserve">Lamarche-Gagnon, G., Stibal, M., Anesio, A. M., Wadham, J. L., Hawkings, J., </w:t>
      </w:r>
      <w:proofErr w:type="spellStart"/>
      <w:r w:rsidRPr="007D3B7A">
        <w:rPr>
          <w:rStyle w:val="None"/>
          <w:rFonts w:ascii="Times New Roman" w:hAnsi="Times New Roman"/>
        </w:rPr>
        <w:t>Falteisek</w:t>
      </w:r>
      <w:proofErr w:type="spellEnd"/>
      <w:r w:rsidRPr="007D3B7A">
        <w:rPr>
          <w:rStyle w:val="None"/>
          <w:rFonts w:ascii="Times New Roman" w:hAnsi="Times New Roman"/>
        </w:rPr>
        <w:t xml:space="preserve">, L., </w:t>
      </w:r>
      <w:proofErr w:type="spellStart"/>
      <w:r w:rsidRPr="007D3B7A">
        <w:rPr>
          <w:rStyle w:val="None"/>
          <w:rFonts w:ascii="Times New Roman" w:hAnsi="Times New Roman"/>
        </w:rPr>
        <w:t>Vrbická</w:t>
      </w:r>
      <w:proofErr w:type="spellEnd"/>
      <w:r w:rsidRPr="007D3B7A">
        <w:rPr>
          <w:rStyle w:val="None"/>
          <w:rFonts w:ascii="Times New Roman" w:hAnsi="Times New Roman"/>
        </w:rPr>
        <w:t xml:space="preserve">, K., Klímová, P., </w:t>
      </w:r>
      <w:proofErr w:type="spellStart"/>
      <w:r w:rsidRPr="007D3B7A">
        <w:rPr>
          <w:rStyle w:val="None"/>
          <w:rFonts w:ascii="Times New Roman" w:hAnsi="Times New Roman"/>
        </w:rPr>
        <w:t>Žárský</w:t>
      </w:r>
      <w:proofErr w:type="spellEnd"/>
      <w:r w:rsidRPr="007D3B7A">
        <w:rPr>
          <w:rStyle w:val="None"/>
          <w:rFonts w:ascii="Times New Roman" w:hAnsi="Times New Roman"/>
        </w:rPr>
        <w:t xml:space="preserve">, J. D., Kohler, T. J., Bagshaw, E. A., Hatton, J. E., Beaton, A. D., &amp; Telling, J. (2024). Understanding microbial sourcing in Greenland subglacial runoff. </w:t>
      </w:r>
      <w:proofErr w:type="spellStart"/>
      <w:r w:rsidRPr="007D3B7A">
        <w:rPr>
          <w:rStyle w:val="None"/>
          <w:rFonts w:ascii="Times New Roman" w:hAnsi="Times New Roman"/>
          <w:i/>
          <w:iCs/>
        </w:rPr>
        <w:t>EGUsphere</w:t>
      </w:r>
      <w:proofErr w:type="spellEnd"/>
      <w:r w:rsidRPr="007D3B7A">
        <w:rPr>
          <w:rStyle w:val="None"/>
          <w:rFonts w:ascii="Times New Roman" w:hAnsi="Times New Roman"/>
          <w:i/>
          <w:iCs/>
        </w:rPr>
        <w:t xml:space="preserve"> [preprint]</w:t>
      </w:r>
      <w:r w:rsidRPr="007D3B7A">
        <w:rPr>
          <w:rStyle w:val="None"/>
          <w:rFonts w:ascii="Times New Roman" w:hAnsi="Times New Roman"/>
        </w:rPr>
        <w:t xml:space="preserve">. </w:t>
      </w:r>
      <w:hyperlink r:id="rId64" w:history="1">
        <w:r w:rsidRPr="007D3B7A">
          <w:rPr>
            <w:rStyle w:val="Hyperlink0"/>
            <w:rFonts w:eastAsia="Arial Unicode MS"/>
          </w:rPr>
          <w:t>https://doi.org/10.5194/egusphere-2024-817</w:t>
        </w:r>
      </w:hyperlink>
      <w:r w:rsidRPr="007D3B7A">
        <w:rPr>
          <w:rStyle w:val="None"/>
          <w:rFonts w:ascii="Times New Roman" w:hAnsi="Times New Roman"/>
        </w:rPr>
        <w:t xml:space="preserve"> </w:t>
      </w:r>
    </w:p>
    <w:p w14:paraId="0900FC8E" w14:textId="77777777" w:rsidR="00EE2469" w:rsidRPr="007D3B7A" w:rsidRDefault="00EE2469">
      <w:pPr>
        <w:pStyle w:val="Body"/>
        <w:spacing w:line="240" w:lineRule="auto"/>
        <w:rPr>
          <w:rStyle w:val="None"/>
          <w:rFonts w:ascii="Times New Roman" w:eastAsia="Times New Roman" w:hAnsi="Times New Roman" w:cs="Times New Roman"/>
        </w:rPr>
      </w:pPr>
    </w:p>
    <w:p w14:paraId="05E59A3F"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Love M, Ahlmann-</w:t>
      </w:r>
      <w:proofErr w:type="spellStart"/>
      <w:r w:rsidRPr="007D3B7A">
        <w:rPr>
          <w:rStyle w:val="None"/>
          <w:rFonts w:ascii="Times New Roman" w:hAnsi="Times New Roman"/>
        </w:rPr>
        <w:t>Eltze</w:t>
      </w:r>
      <w:proofErr w:type="spellEnd"/>
      <w:r w:rsidRPr="007D3B7A">
        <w:rPr>
          <w:rStyle w:val="None"/>
          <w:rFonts w:ascii="Times New Roman" w:hAnsi="Times New Roman"/>
        </w:rPr>
        <w:t xml:space="preserve"> C, Forbes K, Anders S, Huber W. DESeq2: Differential gene expression analysis based on the negative binomial distribution [Internet]. (2014). Bioconductor version: Release (3.20); 2025 [cited 2025 APR 13]. Available from: </w:t>
      </w:r>
      <w:hyperlink r:id="rId65" w:history="1">
        <w:r w:rsidRPr="007D3B7A">
          <w:rPr>
            <w:rStyle w:val="Hyperlink0"/>
            <w:rFonts w:eastAsia="Arial Unicode MS"/>
          </w:rPr>
          <w:t>https://bioconductor.org/packages/DESeq2/</w:t>
        </w:r>
      </w:hyperlink>
      <w:r w:rsidRPr="007D3B7A">
        <w:rPr>
          <w:rStyle w:val="None"/>
          <w:rFonts w:ascii="Times New Roman" w:hAnsi="Times New Roman"/>
        </w:rPr>
        <w:t xml:space="preserve"> </w:t>
      </w:r>
    </w:p>
    <w:p w14:paraId="545B2160" w14:textId="77777777" w:rsidR="00EE2469" w:rsidRPr="007D3B7A" w:rsidRDefault="00EE2469">
      <w:pPr>
        <w:pStyle w:val="Body"/>
        <w:spacing w:line="240" w:lineRule="auto"/>
        <w:rPr>
          <w:rStyle w:val="None"/>
          <w:rFonts w:ascii="Times New Roman" w:eastAsia="Times New Roman" w:hAnsi="Times New Roman" w:cs="Times New Roman"/>
        </w:rPr>
      </w:pPr>
    </w:p>
    <w:p w14:paraId="471C4C72" w14:textId="77777777" w:rsidR="00EE2469" w:rsidRPr="007D3B7A" w:rsidRDefault="00000000">
      <w:pPr>
        <w:pStyle w:val="Body"/>
        <w:spacing w:line="240" w:lineRule="auto"/>
        <w:rPr>
          <w:rStyle w:val="None"/>
          <w:rFonts w:ascii="Times New Roman" w:eastAsia="Times New Roman" w:hAnsi="Times New Roman" w:cs="Times New Roman"/>
        </w:rPr>
      </w:pPr>
      <w:r w:rsidRPr="007D3B7A">
        <w:rPr>
          <w:rStyle w:val="None"/>
          <w:rFonts w:ascii="Times New Roman" w:hAnsi="Times New Roman"/>
        </w:rPr>
        <w:t xml:space="preserve">Badri, M., Kurtz, Z. D., Bonneau, R., &amp; Müller, C. L. (2020). Shrinkage improves estimation of microbial associations under different normalization methods. </w:t>
      </w:r>
      <w:r w:rsidRPr="007D3B7A">
        <w:rPr>
          <w:rStyle w:val="None"/>
          <w:rFonts w:ascii="Times New Roman" w:hAnsi="Times New Roman"/>
          <w:i/>
          <w:iCs/>
        </w:rPr>
        <w:t>NAR Genomics and Bioinformatics, 2</w:t>
      </w:r>
      <w:r w:rsidRPr="007D3B7A">
        <w:rPr>
          <w:rStyle w:val="None"/>
          <w:rFonts w:ascii="Times New Roman" w:hAnsi="Times New Roman"/>
        </w:rPr>
        <w:t xml:space="preserve">(4), lqaa100–lqaa100. </w:t>
      </w:r>
      <w:hyperlink r:id="rId66" w:history="1">
        <w:r w:rsidRPr="007D3B7A">
          <w:rPr>
            <w:rStyle w:val="Hyperlink0"/>
            <w:rFonts w:eastAsia="Arial Unicode MS"/>
          </w:rPr>
          <w:t>https://doi.org/10.1093/nargab/lqaa100</w:t>
        </w:r>
      </w:hyperlink>
      <w:r w:rsidRPr="007D3B7A">
        <w:rPr>
          <w:rStyle w:val="None"/>
          <w:rFonts w:ascii="Times New Roman" w:hAnsi="Times New Roman"/>
        </w:rPr>
        <w:t xml:space="preserve"> </w:t>
      </w:r>
    </w:p>
    <w:p w14:paraId="23AD92D3" w14:textId="77777777" w:rsidR="00EE2469" w:rsidRPr="007D3B7A" w:rsidRDefault="00EE2469">
      <w:pPr>
        <w:pStyle w:val="Body"/>
        <w:spacing w:line="240" w:lineRule="auto"/>
      </w:pPr>
    </w:p>
    <w:sectPr w:rsidR="00EE2469" w:rsidRPr="007D3B7A">
      <w:headerReference w:type="default" r:id="rId67"/>
      <w:footerReference w:type="default" r:id="rId68"/>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Trinity Hamilton" w:date="2025-04-15T16:32:00Z" w:initials="">
    <w:p w14:paraId="1111FFFF" w14:textId="77777777" w:rsidR="00EE2469" w:rsidRDefault="00EE2469">
      <w:pPr>
        <w:pStyle w:val="Default"/>
      </w:pPr>
    </w:p>
    <w:p w14:paraId="11120000" w14:textId="77777777" w:rsidR="00EE2469" w:rsidRDefault="00000000">
      <w:pPr>
        <w:pStyle w:val="Default"/>
      </w:pPr>
      <w:r>
        <w:rPr>
          <w:rFonts w:eastAsia="Arial Unicode MS" w:cs="Arial Unicode MS"/>
        </w:rPr>
        <w:t xml:space="preserve">I think large parts of these should either be in the supplement or summarized much more succinctly. All the water sampling and isotope analyses was done by Jordyn and is published. Similarly, the DNA extractions etc were in Jordyn’s previous paper. The real methods for you are picking up I guess at the post-mothur files from Senthil. </w:t>
      </w:r>
    </w:p>
    <w:p w14:paraId="11120001" w14:textId="77777777" w:rsidR="00EE2469" w:rsidRDefault="00EE2469">
      <w:pPr>
        <w:pStyle w:val="Default"/>
      </w:pPr>
    </w:p>
    <w:p w14:paraId="11120002" w14:textId="77777777" w:rsidR="00EE2469" w:rsidRDefault="00000000">
      <w:pPr>
        <w:pStyle w:val="Default"/>
      </w:pPr>
      <w:r>
        <w:rPr>
          <w:rFonts w:eastAsia="Arial Unicode MS" w:cs="Arial Unicode MS"/>
        </w:rPr>
        <w:t>I would make this really clear here that lots of this is from Miller et al., 2021 and then provide the methods for specifically what you did</w:t>
      </w:r>
    </w:p>
  </w:comment>
  <w:comment w:id="1" w:author="Christopher L Hansen" w:date="2025-04-17T15:54:00Z" w:initials="CH">
    <w:p w14:paraId="7763AAEC" w14:textId="77777777" w:rsidR="008504D6" w:rsidRDefault="008504D6" w:rsidP="008504D6">
      <w:r>
        <w:rPr>
          <w:rStyle w:val="CommentReference"/>
        </w:rPr>
        <w:annotationRef/>
      </w:r>
      <w:r>
        <w:rPr>
          <w:color w:val="000000"/>
          <w:sz w:val="20"/>
          <w:szCs w:val="20"/>
        </w:rPr>
        <w:t xml:space="preserve">Thank you! This helps a ton. I’ve consolidated those first several sections into 1 paragraph that references </w:t>
      </w:r>
      <w:r>
        <w:rPr>
          <w:b/>
          <w:bCs/>
          <w:color w:val="000000"/>
          <w:sz w:val="20"/>
          <w:szCs w:val="20"/>
        </w:rPr>
        <w:t>Supplemental Text 1</w:t>
      </w:r>
      <w:r>
        <w:rPr>
          <w:color w:val="000000"/>
          <w:sz w:val="20"/>
          <w:szCs w:val="20"/>
        </w:rPr>
        <w:t>.</w:t>
      </w:r>
    </w:p>
  </w:comment>
  <w:comment w:id="10" w:author="Trinity Hamilton" w:date="2025-04-15T16:39:00Z" w:initials="">
    <w:p w14:paraId="11120009" w14:textId="75288CEB" w:rsidR="00EE2469" w:rsidRDefault="00EE2469">
      <w:pPr>
        <w:pStyle w:val="Default"/>
      </w:pPr>
    </w:p>
    <w:p w14:paraId="1112000A" w14:textId="77777777" w:rsidR="00EE2469" w:rsidRDefault="00000000">
      <w:pPr>
        <w:pStyle w:val="Default"/>
      </w:pPr>
      <w:r>
        <w:rPr>
          <w:rFonts w:eastAsia="Arial Unicode MS" w:cs="Arial Unicode MS"/>
        </w:rPr>
        <w:t xml:space="preserve">This is your actual methods. Succinctly summarize anything above this and move to supplemental </w:t>
      </w:r>
    </w:p>
  </w:comment>
  <w:comment w:id="37" w:author="Trinity Hamilton" w:date="2025-04-15T16:51:00Z" w:initials="">
    <w:p w14:paraId="1112000B" w14:textId="77777777" w:rsidR="00EE2469" w:rsidRDefault="00EE2469">
      <w:pPr>
        <w:pStyle w:val="Default"/>
      </w:pPr>
    </w:p>
    <w:p w14:paraId="1112000C" w14:textId="77777777" w:rsidR="00EE2469" w:rsidRDefault="00000000">
      <w:pPr>
        <w:pStyle w:val="Default"/>
      </w:pPr>
      <w:r>
        <w:rPr>
          <w:rFonts w:eastAsia="Arial Unicode MS" w:cs="Arial Unicode MS"/>
        </w:rPr>
        <w:t>Is this for 16S or 18S</w:t>
      </w:r>
    </w:p>
  </w:comment>
  <w:comment w:id="38" w:author="Trinity Hamilton" w:date="2025-04-15T16:51:00Z" w:initials="">
    <w:p w14:paraId="1112000D" w14:textId="77777777" w:rsidR="00EE2469" w:rsidRDefault="00EE2469">
      <w:pPr>
        <w:pStyle w:val="Default"/>
      </w:pPr>
    </w:p>
    <w:p w14:paraId="1112000E" w14:textId="77777777" w:rsidR="00EE2469" w:rsidRDefault="00000000">
      <w:pPr>
        <w:pStyle w:val="Default"/>
      </w:pPr>
      <w:r>
        <w:rPr>
          <w:rFonts w:eastAsia="Arial Unicode MS" w:cs="Arial Unicode MS"/>
        </w:rPr>
        <w:t>For some reason</w:t>
      </w:r>
    </w:p>
  </w:comment>
  <w:comment w:id="39" w:author="Trinity Hamilton" w:date="2025-04-15T16:52:00Z" w:initials="">
    <w:p w14:paraId="1112000F" w14:textId="77777777" w:rsidR="00EE2469" w:rsidRDefault="00EE2469">
      <w:pPr>
        <w:pStyle w:val="Default"/>
      </w:pPr>
    </w:p>
    <w:p w14:paraId="11120010" w14:textId="77777777" w:rsidR="00EE2469" w:rsidRDefault="00000000">
      <w:pPr>
        <w:pStyle w:val="Default"/>
      </w:pPr>
      <w:r>
        <w:rPr>
          <w:rFonts w:eastAsia="Arial Unicode MS" w:cs="Arial Unicode MS"/>
        </w:rPr>
        <w:t>16S or 18S</w:t>
      </w:r>
    </w:p>
  </w:comment>
  <w:comment w:id="40" w:author="Trinity Hamilton" w:date="2025-04-15T16:52:00Z" w:initials="">
    <w:p w14:paraId="11120011" w14:textId="77777777" w:rsidR="00EE2469" w:rsidRDefault="00EE2469">
      <w:pPr>
        <w:pStyle w:val="Default"/>
      </w:pPr>
    </w:p>
    <w:p w14:paraId="11120012" w14:textId="77777777" w:rsidR="00EE2469" w:rsidRDefault="00000000">
      <w:pPr>
        <w:pStyle w:val="Default"/>
      </w:pPr>
      <w:r>
        <w:rPr>
          <w:rFonts w:eastAsia="Arial Unicode MS" w:cs="Arial Unicode MS"/>
        </w:rPr>
        <w:t xml:space="preserve">Are the cutoffs the exact same for 16S and 18S or should those be delineated here? </w:t>
      </w:r>
    </w:p>
    <w:p w14:paraId="11120013" w14:textId="77777777" w:rsidR="00EE2469" w:rsidRDefault="00EE2469">
      <w:pPr>
        <w:pStyle w:val="Default"/>
      </w:pPr>
    </w:p>
    <w:p w14:paraId="11120014" w14:textId="77777777" w:rsidR="00EE2469" w:rsidRDefault="00000000">
      <w:pPr>
        <w:pStyle w:val="Default"/>
      </w:pPr>
      <w:r>
        <w:rPr>
          <w:rFonts w:eastAsia="Arial Unicode MS" w:cs="Arial Unicode MS"/>
        </w:rPr>
        <w:t>(Same comment as alpha section)</w:t>
      </w:r>
    </w:p>
  </w:comment>
  <w:comment w:id="41" w:author="Trinity Hamilton" w:date="2025-04-15T16:57:00Z" w:initials="">
    <w:p w14:paraId="11120015" w14:textId="77777777" w:rsidR="00EE2469" w:rsidRDefault="00EE2469">
      <w:pPr>
        <w:pStyle w:val="Default"/>
      </w:pPr>
    </w:p>
    <w:p w14:paraId="11120016" w14:textId="77777777" w:rsidR="00EE2469" w:rsidRDefault="00000000">
      <w:pPr>
        <w:pStyle w:val="Default"/>
      </w:pPr>
      <w:r>
        <w:rPr>
          <w:rFonts w:eastAsia="Arial Unicode MS" w:cs="Arial Unicode MS"/>
        </w:rPr>
        <w:t>I added charge in the methods, not going to do it throughout. Be sure to update all the anions and cations to have the appropriate charge</w:t>
      </w:r>
    </w:p>
  </w:comment>
  <w:comment w:id="46" w:author="Trinity Hamilton" w:date="2025-04-15T16:54:00Z" w:initials="">
    <w:p w14:paraId="11120017" w14:textId="77777777" w:rsidR="00EE2469" w:rsidRDefault="00EE2469">
      <w:pPr>
        <w:pStyle w:val="Default"/>
      </w:pPr>
    </w:p>
    <w:p w14:paraId="11120018" w14:textId="77777777" w:rsidR="00EE2469" w:rsidRDefault="00000000">
      <w:pPr>
        <w:pStyle w:val="Default"/>
      </w:pPr>
      <w:r>
        <w:rPr>
          <w:rFonts w:eastAsia="Arial Unicode MS" w:cs="Arial Unicode MS"/>
        </w:rPr>
        <w:t xml:space="preserve">? Shows? </w:t>
      </w:r>
    </w:p>
  </w:comment>
  <w:comment w:id="53" w:author="Trinity Hamilton" w:date="2025-04-15T16:56:00Z" w:initials="">
    <w:p w14:paraId="11120019" w14:textId="77777777" w:rsidR="00EE2469" w:rsidRDefault="00EE2469">
      <w:pPr>
        <w:pStyle w:val="Default"/>
      </w:pPr>
    </w:p>
    <w:p w14:paraId="1112001A" w14:textId="77777777" w:rsidR="00EE2469" w:rsidRDefault="00000000">
      <w:pPr>
        <w:pStyle w:val="Default"/>
      </w:pPr>
      <w:r>
        <w:rPr>
          <w:rFonts w:eastAsia="Arial Unicode MS" w:cs="Arial Unicode MS"/>
        </w:rPr>
        <w:t>Add correct charge</w:t>
      </w:r>
    </w:p>
  </w:comment>
  <w:comment w:id="54" w:author="Trinity Hamilton" w:date="2025-04-15T16:56:00Z" w:initials="">
    <w:p w14:paraId="1112001B" w14:textId="77777777" w:rsidR="00EE2469" w:rsidRDefault="00EE2469">
      <w:pPr>
        <w:pStyle w:val="Default"/>
      </w:pPr>
    </w:p>
    <w:p w14:paraId="1112001C" w14:textId="77777777" w:rsidR="00EE2469" w:rsidRDefault="00000000">
      <w:pPr>
        <w:pStyle w:val="Default"/>
      </w:pPr>
      <w:r>
        <w:rPr>
          <w:rFonts w:eastAsia="Arial Unicode MS" w:cs="Arial Unicode MS"/>
        </w:rPr>
        <w:t xml:space="preserve">Variables and variability are hard to follow here. Do you mean there were differences between the locations? Or? This is too ambiguous to be informative. We need more specific / explicit explanation </w:t>
      </w:r>
    </w:p>
  </w:comment>
  <w:comment w:id="55" w:author="Trinity Hamilton" w:date="2025-04-15T16:58:00Z" w:initials="">
    <w:p w14:paraId="1112001D" w14:textId="77777777" w:rsidR="00EE2469" w:rsidRDefault="00EE2469">
      <w:pPr>
        <w:pStyle w:val="Default"/>
      </w:pPr>
    </w:p>
    <w:p w14:paraId="1112001E" w14:textId="77777777" w:rsidR="00EE2469" w:rsidRDefault="00000000">
      <w:pPr>
        <w:pStyle w:val="Default"/>
      </w:pPr>
      <w:r>
        <w:rPr>
          <w:rFonts w:eastAsia="Arial Unicode MS" w:cs="Arial Unicode MS"/>
        </w:rPr>
        <w:t>Of what or doing what? In the subsurface?</w:t>
      </w:r>
    </w:p>
  </w:comment>
  <w:comment w:id="57" w:author="Trinity Hamilton" w:date="2025-04-15T16:58:00Z" w:initials="">
    <w:p w14:paraId="1112001F" w14:textId="77777777" w:rsidR="00EE2469" w:rsidRDefault="00EE2469">
      <w:pPr>
        <w:pStyle w:val="Default"/>
      </w:pPr>
    </w:p>
    <w:p w14:paraId="11120020" w14:textId="77777777" w:rsidR="00EE2469" w:rsidRDefault="00000000">
      <w:pPr>
        <w:pStyle w:val="Default"/>
      </w:pPr>
      <w:r>
        <w:rPr>
          <w:rFonts w:eastAsia="Arial Unicode MS" w:cs="Arial Unicode MS"/>
        </w:rPr>
        <w:t>How or why? If they are outliers, it’s unclear to me how they would indicate something about spatial variability other than they are different than the other springs. Is that what you mean?</w:t>
      </w:r>
    </w:p>
  </w:comment>
  <w:comment w:id="59" w:author="Trinity Hamilton" w:date="2025-04-15T17:05:00Z" w:initials="">
    <w:p w14:paraId="11120021" w14:textId="77777777" w:rsidR="00EE2469" w:rsidRDefault="00EE2469">
      <w:pPr>
        <w:pStyle w:val="Default"/>
      </w:pPr>
    </w:p>
    <w:p w14:paraId="11120022" w14:textId="77777777" w:rsidR="00EE2469" w:rsidRDefault="00000000">
      <w:pPr>
        <w:pStyle w:val="Default"/>
      </w:pPr>
      <w:r>
        <w:rPr>
          <w:rFonts w:eastAsia="Arial Unicode MS" w:cs="Arial Unicode MS"/>
        </w:rPr>
        <w:t>And archaeal or 16S</w:t>
      </w:r>
    </w:p>
  </w:comment>
  <w:comment w:id="60" w:author="Trinity Hamilton" w:date="2025-04-15T16:59:00Z" w:initials="">
    <w:p w14:paraId="11120023" w14:textId="77777777" w:rsidR="00EE2469" w:rsidRDefault="00EE2469">
      <w:pPr>
        <w:pStyle w:val="Default"/>
      </w:pPr>
    </w:p>
    <w:p w14:paraId="11120024" w14:textId="77777777" w:rsidR="00EE2469" w:rsidRDefault="00000000">
      <w:pPr>
        <w:pStyle w:val="Default"/>
      </w:pPr>
      <w:r>
        <w:rPr>
          <w:rFonts w:eastAsia="Arial Unicode MS" w:cs="Arial Unicode MS"/>
        </w:rPr>
        <w:t>And archaeal? 16S?</w:t>
      </w:r>
    </w:p>
  </w:comment>
  <w:comment w:id="69" w:author="Trinity Hamilton" w:date="2025-04-15T17:05:00Z" w:initials="">
    <w:p w14:paraId="11120025" w14:textId="77777777" w:rsidR="00EE2469" w:rsidRDefault="00EE2469">
      <w:pPr>
        <w:pStyle w:val="Default"/>
      </w:pPr>
    </w:p>
    <w:p w14:paraId="11120026" w14:textId="77777777" w:rsidR="00EE2469" w:rsidRDefault="00000000">
      <w:pPr>
        <w:pStyle w:val="Default"/>
      </w:pPr>
      <w:r>
        <w:rPr>
          <w:rFonts w:eastAsia="Arial Unicode MS" w:cs="Arial Unicode MS"/>
        </w:rPr>
        <w:t xml:space="preserve">Maybe move this to the methods? </w:t>
      </w:r>
    </w:p>
  </w:comment>
  <w:comment w:id="77" w:author="Trinity Hamilton" w:date="2025-04-15T17:11:00Z" w:initials="">
    <w:p w14:paraId="11120027" w14:textId="77777777" w:rsidR="00EE2469" w:rsidRDefault="00EE2469">
      <w:pPr>
        <w:pStyle w:val="Default"/>
      </w:pPr>
    </w:p>
    <w:p w14:paraId="11120028" w14:textId="77777777" w:rsidR="00EE2469" w:rsidRDefault="00000000">
      <w:pPr>
        <w:pStyle w:val="Default"/>
      </w:pPr>
      <w:r>
        <w:rPr>
          <w:rFonts w:eastAsia="Arial Unicode MS" w:cs="Arial Unicode MS"/>
        </w:rPr>
        <w:t xml:space="preserve">I’m not sure I know what this means in this context. I don’t think you literally mean geographic distance so I assume this is from the ML framework so is there another word we can use here? Cause it would be cool to test distance specifically </w:t>
      </w:r>
    </w:p>
  </w:comment>
  <w:comment w:id="83" w:author="Trinity Hamilton" w:date="2025-04-15T17:14:00Z" w:initials="">
    <w:p w14:paraId="11120029" w14:textId="77777777" w:rsidR="00EE2469" w:rsidRDefault="00EE2469">
      <w:pPr>
        <w:pStyle w:val="Default"/>
      </w:pPr>
    </w:p>
    <w:p w14:paraId="1112002A" w14:textId="77777777" w:rsidR="00EE2469" w:rsidRDefault="00000000">
      <w:pPr>
        <w:pStyle w:val="Default"/>
      </w:pPr>
      <w:r>
        <w:rPr>
          <w:rFonts w:eastAsia="Arial Unicode MS" w:cs="Arial Unicode MS"/>
        </w:rPr>
        <w:t>16S?</w:t>
      </w:r>
    </w:p>
  </w:comment>
  <w:comment w:id="84" w:author="Trinity Hamilton" w:date="2025-04-15T17:13:00Z" w:initials="">
    <w:p w14:paraId="1112002B" w14:textId="77777777" w:rsidR="00EE2469" w:rsidRDefault="00EE2469">
      <w:pPr>
        <w:pStyle w:val="Default"/>
      </w:pPr>
    </w:p>
    <w:p w14:paraId="1112002C" w14:textId="77777777" w:rsidR="00EE2469" w:rsidRDefault="00000000">
      <w:pPr>
        <w:pStyle w:val="Default"/>
      </w:pPr>
      <w:r>
        <w:rPr>
          <w:rFonts w:eastAsia="Arial Unicode MS" w:cs="Arial Unicode MS"/>
        </w:rPr>
        <w:t>16S?</w:t>
      </w:r>
    </w:p>
  </w:comment>
  <w:comment w:id="86" w:author="Trinity Hamilton" w:date="2025-04-15T17:15:00Z" w:initials="">
    <w:p w14:paraId="1112002D" w14:textId="77777777" w:rsidR="00EE2469" w:rsidRDefault="00EE2469">
      <w:pPr>
        <w:pStyle w:val="Default"/>
      </w:pPr>
    </w:p>
    <w:p w14:paraId="1112002E" w14:textId="77777777" w:rsidR="00EE2469" w:rsidRDefault="00000000">
      <w:pPr>
        <w:pStyle w:val="Default"/>
      </w:pPr>
      <w:r>
        <w:rPr>
          <w:rFonts w:eastAsia="Arial Unicode MS" w:cs="Arial Unicode MS"/>
        </w:rPr>
        <w:t xml:space="preserve">Oh so maybe above you do mean geographic? I think really what you mean is location. </w:t>
      </w:r>
    </w:p>
  </w:comment>
  <w:comment w:id="87" w:author="Trinity Hamilton" w:date="2025-04-15T17:16:00Z" w:initials="">
    <w:p w14:paraId="1112002F" w14:textId="77777777" w:rsidR="00EE2469" w:rsidRDefault="00EE2469">
      <w:pPr>
        <w:pStyle w:val="Default"/>
      </w:pPr>
    </w:p>
    <w:p w14:paraId="11120030" w14:textId="77777777" w:rsidR="00EE2469" w:rsidRDefault="00000000">
      <w:pPr>
        <w:pStyle w:val="Default"/>
      </w:pPr>
      <w:r>
        <w:rPr>
          <w:rFonts w:eastAsia="Arial Unicode MS" w:cs="Arial Unicode MS"/>
        </w:rPr>
        <w:t xml:space="preserve">Is it expanded on? Is location somehow more important in Ward’s? I’m confused how that is quantified and compared </w:t>
      </w:r>
    </w:p>
  </w:comment>
  <w:comment w:id="92" w:author="Trinity Hamilton" w:date="2025-04-15T17:18:00Z" w:initials="">
    <w:p w14:paraId="11120031" w14:textId="77777777" w:rsidR="00EE2469" w:rsidRDefault="00EE2469">
      <w:pPr>
        <w:pStyle w:val="Default"/>
      </w:pPr>
    </w:p>
    <w:p w14:paraId="11120032" w14:textId="77777777" w:rsidR="00EE2469" w:rsidRDefault="00000000">
      <w:pPr>
        <w:pStyle w:val="Default"/>
      </w:pPr>
      <w:r>
        <w:rPr>
          <w:rFonts w:eastAsia="Arial Unicode MS" w:cs="Arial Unicode MS"/>
        </w:rPr>
        <w:t xml:space="preserve">I think these are warm springs. I do not think they are officially called Warm Springs are they </w:t>
      </w:r>
    </w:p>
  </w:comment>
  <w:comment w:id="93" w:author="Trinity Hamilton" w:date="2025-04-15T17:19:00Z" w:initials="">
    <w:p w14:paraId="11120033" w14:textId="77777777" w:rsidR="00EE2469" w:rsidRDefault="00EE2469">
      <w:pPr>
        <w:pStyle w:val="Default"/>
      </w:pPr>
    </w:p>
    <w:p w14:paraId="11120034" w14:textId="77777777" w:rsidR="00EE2469" w:rsidRDefault="00000000">
      <w:pPr>
        <w:pStyle w:val="Default"/>
      </w:pPr>
      <w:r>
        <w:rPr>
          <w:rFonts w:eastAsia="Arial Unicode MS" w:cs="Arial Unicode MS"/>
        </w:rPr>
        <w:t>Move to methods?</w:t>
      </w:r>
    </w:p>
  </w:comment>
  <w:comment w:id="96" w:author="Trinity Hamilton" w:date="2025-04-15T17:20:00Z" w:initials="">
    <w:p w14:paraId="11120035" w14:textId="77777777" w:rsidR="00EE2469" w:rsidRDefault="00EE2469">
      <w:pPr>
        <w:pStyle w:val="Default"/>
      </w:pPr>
    </w:p>
    <w:p w14:paraId="11120036" w14:textId="77777777" w:rsidR="00EE2469" w:rsidRDefault="00000000">
      <w:pPr>
        <w:pStyle w:val="Default"/>
      </w:pPr>
      <w:r>
        <w:rPr>
          <w:rFonts w:eastAsia="Arial Unicode MS" w:cs="Arial Unicode MS"/>
        </w:rPr>
        <w:t xml:space="preserve">Between samples? In GNP? Why not test this </w:t>
      </w:r>
    </w:p>
  </w:comment>
  <w:comment w:id="101" w:author="Trinity Hamilton" w:date="2025-04-15T17:23:00Z" w:initials="">
    <w:p w14:paraId="11120037" w14:textId="77777777" w:rsidR="00EE2469" w:rsidRDefault="00EE2469">
      <w:pPr>
        <w:pStyle w:val="Default"/>
      </w:pPr>
    </w:p>
    <w:p w14:paraId="11120038" w14:textId="77777777" w:rsidR="00EE2469" w:rsidRDefault="00000000">
      <w:pPr>
        <w:pStyle w:val="Default"/>
      </w:pPr>
      <w:r>
        <w:rPr>
          <w:rFonts w:eastAsia="Arial Unicode MS" w:cs="Arial Unicode MS"/>
        </w:rPr>
        <w:t xml:space="preserve">Is there a good reason to do this? I think you need to establish why you might group these? Perhaps by slope or east vs. west, particularly for Mt Hood. Establish this first — why you might expect region to matter, then you can test it. Otherwise, it seems like something you don’t need to do / you already know these results from above </w:t>
      </w:r>
    </w:p>
    <w:p w14:paraId="11120039" w14:textId="77777777" w:rsidR="00EE2469" w:rsidRDefault="00EE2469">
      <w:pPr>
        <w:pStyle w:val="Default"/>
      </w:pPr>
    </w:p>
  </w:comment>
  <w:comment w:id="104" w:author="Trinity Hamilton" w:date="2025-04-15T17:22:00Z" w:initials="">
    <w:p w14:paraId="1112003A" w14:textId="77777777" w:rsidR="00EE2469" w:rsidRDefault="00EE2469">
      <w:pPr>
        <w:pStyle w:val="Default"/>
      </w:pPr>
    </w:p>
    <w:p w14:paraId="1112003B" w14:textId="77777777" w:rsidR="00EE2469" w:rsidRDefault="00000000">
      <w:pPr>
        <w:pStyle w:val="Default"/>
      </w:pPr>
      <w:r>
        <w:rPr>
          <w:rFonts w:eastAsia="Arial Unicode MS" w:cs="Arial Unicode MS"/>
        </w:rPr>
        <w:t>16S</w:t>
      </w:r>
    </w:p>
  </w:comment>
  <w:comment w:id="105" w:author="Trinity Hamilton" w:date="2025-04-15T17:31:00Z" w:initials="">
    <w:p w14:paraId="1112003C" w14:textId="77777777" w:rsidR="00EE2469" w:rsidRDefault="00EE2469">
      <w:pPr>
        <w:pStyle w:val="Default"/>
      </w:pPr>
    </w:p>
    <w:p w14:paraId="1112003D" w14:textId="77777777" w:rsidR="00EE2469" w:rsidRDefault="00000000">
      <w:pPr>
        <w:pStyle w:val="Default"/>
      </w:pPr>
      <w:r>
        <w:rPr>
          <w:rFonts w:eastAsia="Arial Unicode MS" w:cs="Arial Unicode MS"/>
        </w:rPr>
        <w:t>16S?</w:t>
      </w:r>
    </w:p>
  </w:comment>
  <w:comment w:id="113" w:author="Trinity Hamilton" w:date="2025-04-15T17:32:00Z" w:initials="">
    <w:p w14:paraId="1112003E" w14:textId="77777777" w:rsidR="00EE2469" w:rsidRDefault="00EE2469">
      <w:pPr>
        <w:pStyle w:val="Default"/>
      </w:pPr>
    </w:p>
    <w:p w14:paraId="1112003F" w14:textId="77777777" w:rsidR="00EE2469" w:rsidRDefault="00000000">
      <w:pPr>
        <w:pStyle w:val="Default"/>
      </w:pPr>
      <w:r>
        <w:rPr>
          <w:rFonts w:eastAsia="Arial Unicode MS" w:cs="Arial Unicode MS"/>
        </w:rPr>
        <w:t>?</w:t>
      </w:r>
    </w:p>
  </w:comment>
  <w:comment w:id="120" w:author="Trinity Hamilton" w:date="2025-04-15T17:33:00Z" w:initials="">
    <w:p w14:paraId="11120040" w14:textId="77777777" w:rsidR="00EE2469" w:rsidRDefault="00EE2469">
      <w:pPr>
        <w:pStyle w:val="Default"/>
      </w:pPr>
    </w:p>
    <w:p w14:paraId="11120041" w14:textId="77777777" w:rsidR="00EE2469" w:rsidRDefault="00000000">
      <w:pPr>
        <w:pStyle w:val="Default"/>
      </w:pPr>
      <w:r>
        <w:rPr>
          <w:rFonts w:eastAsia="Arial Unicode MS" w:cs="Arial Unicode MS"/>
        </w:rPr>
        <w:t>I don’t understand the “Glacier Melt” distinction if they are not glacier melt</w:t>
      </w:r>
    </w:p>
  </w:comment>
  <w:comment w:id="121" w:author="Trinity Hamilton" w:date="2025-04-15T17:34:00Z" w:initials="">
    <w:p w14:paraId="11120042" w14:textId="77777777" w:rsidR="00EE2469" w:rsidRDefault="00EE2469">
      <w:pPr>
        <w:pStyle w:val="Default"/>
      </w:pPr>
    </w:p>
    <w:p w14:paraId="11120043" w14:textId="77777777" w:rsidR="00EE2469" w:rsidRDefault="00000000">
      <w:pPr>
        <w:pStyle w:val="Default"/>
      </w:pPr>
      <w:r>
        <w:rPr>
          <w:rFonts w:eastAsia="Arial Unicode MS" w:cs="Arial Unicode MS"/>
        </w:rPr>
        <w:t xml:space="preserve">The communities aren’t “recharged” the water is. Its more accurate to say springs with more or less glacier input </w:t>
      </w:r>
    </w:p>
  </w:comment>
  <w:comment w:id="122" w:author="Trinity Hamilton" w:date="2025-04-15T17:35:00Z" w:initials="">
    <w:p w14:paraId="11120044" w14:textId="77777777" w:rsidR="00EE2469" w:rsidRDefault="00EE2469">
      <w:pPr>
        <w:pStyle w:val="Default"/>
      </w:pPr>
    </w:p>
    <w:p w14:paraId="11120045" w14:textId="77777777" w:rsidR="00EE2469" w:rsidRDefault="00000000">
      <w:pPr>
        <w:pStyle w:val="Default"/>
      </w:pPr>
      <w:r>
        <w:rPr>
          <w:rFonts w:eastAsia="Arial Unicode MS" w:cs="Arial Unicode MS"/>
        </w:rPr>
        <w:t xml:space="preserve">Provide actual numbers here. The reader doesn’t know what is high abundance compared to most abundant </w:t>
      </w:r>
    </w:p>
  </w:comment>
  <w:comment w:id="123" w:author="Trinity Hamilton" w:date="2025-04-15T17:35:00Z" w:initials="">
    <w:p w14:paraId="11120046" w14:textId="77777777" w:rsidR="00EE2469" w:rsidRDefault="00EE2469">
      <w:pPr>
        <w:pStyle w:val="Default"/>
      </w:pPr>
    </w:p>
    <w:p w14:paraId="11120047" w14:textId="77777777" w:rsidR="00EE2469" w:rsidRDefault="00000000">
      <w:pPr>
        <w:pStyle w:val="Default"/>
      </w:pPr>
      <w:r>
        <w:rPr>
          <w:rFonts w:eastAsia="Arial Unicode MS" w:cs="Arial Unicode MS"/>
        </w:rPr>
        <w:t xml:space="preserve">Subjective </w:t>
      </w:r>
    </w:p>
  </w:comment>
  <w:comment w:id="125" w:author="Trinity Hamilton" w:date="2025-04-15T17:39:00Z" w:initials="">
    <w:p w14:paraId="11120048" w14:textId="77777777" w:rsidR="00EE2469" w:rsidRDefault="00EE2469">
      <w:pPr>
        <w:pStyle w:val="Default"/>
      </w:pPr>
    </w:p>
    <w:p w14:paraId="11120049" w14:textId="77777777" w:rsidR="00EE2469" w:rsidRDefault="00000000">
      <w:pPr>
        <w:pStyle w:val="Default"/>
      </w:pPr>
      <w:r>
        <w:rPr>
          <w:rFonts w:eastAsia="Arial Unicode MS" w:cs="Arial Unicode MS"/>
        </w:rPr>
        <w:t xml:space="preserve">The structure and delivery of information is weird here — here and throughout I think you need to pick how you deliver information. Maybe Location, Location, comparison. </w:t>
      </w:r>
    </w:p>
    <w:p w14:paraId="1112004A" w14:textId="77777777" w:rsidR="00EE2469" w:rsidRDefault="00EE2469">
      <w:pPr>
        <w:pStyle w:val="Default"/>
      </w:pPr>
    </w:p>
    <w:p w14:paraId="1112004B" w14:textId="77777777" w:rsidR="00EE2469" w:rsidRDefault="00000000">
      <w:pPr>
        <w:pStyle w:val="Default"/>
      </w:pPr>
      <w:r>
        <w:rPr>
          <w:rFonts w:eastAsia="Arial Unicode MS" w:cs="Arial Unicode MS"/>
        </w:rPr>
        <w:t xml:space="preserve">If you stick to that delivery, the details and data are a lot easier to follow. As is, this is pretty scattered, throughout </w:t>
      </w:r>
    </w:p>
  </w:comment>
  <w:comment w:id="126" w:author="Trinity Hamilton" w:date="2025-04-15T17:43:00Z" w:initials="">
    <w:p w14:paraId="1112004C" w14:textId="77777777" w:rsidR="00EE2469" w:rsidRDefault="00EE2469">
      <w:pPr>
        <w:pStyle w:val="Default"/>
      </w:pPr>
    </w:p>
    <w:p w14:paraId="1112004D" w14:textId="77777777" w:rsidR="00EE2469" w:rsidRDefault="00000000">
      <w:pPr>
        <w:pStyle w:val="Default"/>
      </w:pPr>
      <w:r>
        <w:rPr>
          <w:rFonts w:eastAsia="Arial Unicode MS" w:cs="Arial Unicode MS"/>
        </w:rPr>
        <w:t xml:space="preserve">I’m not sure this is an actual description of core vs. accessory (or you have to define these) </w:t>
      </w:r>
    </w:p>
  </w:comment>
  <w:comment w:id="127" w:author="Trinity Hamilton" w:date="2025-04-15T17:43:00Z" w:initials="">
    <w:p w14:paraId="1112004E" w14:textId="77777777" w:rsidR="00EE2469" w:rsidRDefault="00EE2469">
      <w:pPr>
        <w:pStyle w:val="Default"/>
      </w:pPr>
    </w:p>
    <w:p w14:paraId="1112004F" w14:textId="77777777" w:rsidR="00EE2469" w:rsidRDefault="00000000">
      <w:pPr>
        <w:pStyle w:val="Default"/>
      </w:pPr>
      <w:r>
        <w:rPr>
          <w:rFonts w:eastAsia="Arial Unicode MS" w:cs="Arial Unicode MS"/>
        </w:rPr>
        <w:t xml:space="preserve">Above its geochemistry </w:t>
      </w:r>
    </w:p>
  </w:comment>
  <w:comment w:id="132" w:author="Trinity Hamilton" w:date="2025-04-15T17:49:00Z" w:initials="">
    <w:p w14:paraId="11120050" w14:textId="77777777" w:rsidR="00EE2469" w:rsidRDefault="00EE2469">
      <w:pPr>
        <w:pStyle w:val="Default"/>
      </w:pPr>
    </w:p>
    <w:p w14:paraId="11120051" w14:textId="77777777" w:rsidR="00EE2469" w:rsidRDefault="00000000">
      <w:pPr>
        <w:pStyle w:val="Default"/>
      </w:pPr>
      <w:r>
        <w:rPr>
          <w:rFonts w:eastAsia="Arial Unicode MS" w:cs="Arial Unicode MS"/>
        </w:rPr>
        <w:t>In the text, its fi</w:t>
      </w:r>
    </w:p>
  </w:comment>
  <w:comment w:id="139" w:author="Trinity Hamilton" w:date="2025-04-15T17:52:00Z" w:initials="">
    <w:p w14:paraId="11120052" w14:textId="77777777" w:rsidR="00EE2469" w:rsidRDefault="00EE2469">
      <w:pPr>
        <w:pStyle w:val="Default"/>
      </w:pPr>
    </w:p>
    <w:p w14:paraId="11120053" w14:textId="77777777" w:rsidR="00EE2469" w:rsidRDefault="00000000">
      <w:pPr>
        <w:pStyle w:val="Default"/>
      </w:pPr>
      <w:r>
        <w:rPr>
          <w:rFonts w:eastAsia="Arial Unicode MS" w:cs="Arial Unicode MS"/>
        </w:rPr>
        <w:t xml:space="preserve">I don’t really understand which are the warm springs </w:t>
      </w:r>
    </w:p>
  </w:comment>
  <w:comment w:id="140" w:author="Trinity Hamilton" w:date="2025-04-15T17:52:00Z" w:initials="">
    <w:p w14:paraId="11120054" w14:textId="77777777" w:rsidR="00EE2469" w:rsidRDefault="00EE2469">
      <w:pPr>
        <w:pStyle w:val="Default"/>
      </w:pPr>
    </w:p>
    <w:p w14:paraId="11120055" w14:textId="77777777" w:rsidR="00EE2469" w:rsidRDefault="00000000">
      <w:pPr>
        <w:pStyle w:val="Default"/>
      </w:pPr>
      <w:r>
        <w:rPr>
          <w:rFonts w:eastAsia="Arial Unicode MS" w:cs="Arial Unicode MS"/>
        </w:rPr>
        <w:t>Not here?</w:t>
      </w:r>
    </w:p>
  </w:comment>
  <w:comment w:id="141" w:author="Trinity Hamilton" w:date="2025-04-15T17:53:00Z" w:initials="">
    <w:p w14:paraId="11120056" w14:textId="77777777" w:rsidR="00EE2469" w:rsidRDefault="00EE2469">
      <w:pPr>
        <w:pStyle w:val="Default"/>
      </w:pPr>
    </w:p>
    <w:p w14:paraId="11120057" w14:textId="77777777" w:rsidR="00EE2469" w:rsidRDefault="00000000">
      <w:pPr>
        <w:pStyle w:val="Default"/>
      </w:pPr>
      <w:r>
        <w:rPr>
          <w:rFonts w:eastAsia="Arial Unicode MS" w:cs="Arial Unicode MS"/>
        </w:rPr>
        <w:t>Could remove</w:t>
      </w:r>
    </w:p>
  </w:comment>
  <w:comment w:id="142" w:author="Trinity Hamilton" w:date="2025-04-15T17:55:00Z" w:initials="">
    <w:p w14:paraId="11120058" w14:textId="77777777" w:rsidR="00EE2469" w:rsidRDefault="00EE2469">
      <w:pPr>
        <w:pStyle w:val="Default"/>
      </w:pPr>
    </w:p>
    <w:p w14:paraId="11120059" w14:textId="77777777" w:rsidR="00EE2469" w:rsidRDefault="00000000">
      <w:pPr>
        <w:pStyle w:val="Default"/>
      </w:pPr>
      <w:r>
        <w:rPr>
          <w:rFonts w:eastAsia="Arial Unicode MS" w:cs="Arial Unicode MS"/>
        </w:rPr>
        <w:t>Combine with S2</w:t>
      </w:r>
    </w:p>
  </w:comment>
  <w:comment w:id="143" w:author="Trinity Hamilton" w:date="2025-04-15T17:56:00Z" w:initials="">
    <w:p w14:paraId="1112005A" w14:textId="77777777" w:rsidR="00EE2469" w:rsidRDefault="00EE2469">
      <w:pPr>
        <w:pStyle w:val="Default"/>
      </w:pPr>
    </w:p>
    <w:p w14:paraId="1112005B" w14:textId="77777777" w:rsidR="00EE2469" w:rsidRDefault="00000000">
      <w:pPr>
        <w:pStyle w:val="Default"/>
      </w:pPr>
      <w:r>
        <w:rPr>
          <w:rFonts w:eastAsia="Arial Unicode MS" w:cs="Arial Unicode MS"/>
        </w:rPr>
        <w:t>Same as figure S5?</w:t>
      </w:r>
    </w:p>
  </w:comment>
  <w:comment w:id="145" w:author="Trinity Hamilton" w:date="2025-04-15T17:58:00Z" w:initials="">
    <w:p w14:paraId="1112005C" w14:textId="77777777" w:rsidR="00EE2469" w:rsidRDefault="00EE2469">
      <w:pPr>
        <w:pStyle w:val="Default"/>
      </w:pPr>
    </w:p>
    <w:p w14:paraId="1112005D" w14:textId="77777777" w:rsidR="00EE2469" w:rsidRDefault="00000000">
      <w:pPr>
        <w:pStyle w:val="Default"/>
      </w:pPr>
      <w:r>
        <w:rPr>
          <w:rFonts w:eastAsia="Arial Unicode MS" w:cs="Arial Unicode MS"/>
        </w:rPr>
        <w:t>Redundant with bubble plot?</w:t>
      </w:r>
    </w:p>
  </w:comment>
  <w:comment w:id="146" w:author="Trinity Hamilton" w:date="2025-04-15T17:59:00Z" w:initials="">
    <w:p w14:paraId="1112005E" w14:textId="77777777" w:rsidR="00EE2469" w:rsidRDefault="00EE2469">
      <w:pPr>
        <w:pStyle w:val="Default"/>
      </w:pPr>
    </w:p>
    <w:p w14:paraId="1112005F" w14:textId="77777777" w:rsidR="00EE2469" w:rsidRDefault="00000000">
      <w:pPr>
        <w:pStyle w:val="Default"/>
      </w:pPr>
      <w:r>
        <w:rPr>
          <w:rFonts w:eastAsia="Arial Unicode MS" w:cs="Arial Unicode MS"/>
        </w:rPr>
        <w:t xml:space="preserve">It’s either relative abundance, or reads. It can’t be both </w:t>
      </w:r>
    </w:p>
  </w:comment>
  <w:comment w:id="147" w:author="Trinity Hamilton" w:date="2025-04-15T16:37:00Z" w:initials="">
    <w:p w14:paraId="6A6BFE13" w14:textId="77777777" w:rsidR="00D303B9" w:rsidRDefault="00D303B9" w:rsidP="00D303B9">
      <w:pPr>
        <w:pStyle w:val="Default"/>
      </w:pPr>
    </w:p>
    <w:p w14:paraId="4BFEFBE3" w14:textId="77777777" w:rsidR="00D303B9" w:rsidRDefault="00D303B9" w:rsidP="00D303B9">
      <w:pPr>
        <w:pStyle w:val="Default"/>
      </w:pPr>
      <w:r>
        <w:rPr>
          <w:rFonts w:eastAsia="Arial Unicode MS" w:cs="Arial Unicode MS"/>
        </w:rPr>
        <w:t xml:space="preserve">Remove / succinctly summarize </w:t>
      </w:r>
    </w:p>
  </w:comment>
  <w:comment w:id="148" w:author="Trinity Hamilton" w:date="2025-04-15T16:38:00Z" w:initials="">
    <w:p w14:paraId="10121D44" w14:textId="77777777" w:rsidR="00D303B9" w:rsidRDefault="00D303B9" w:rsidP="00D303B9">
      <w:pPr>
        <w:pStyle w:val="Default"/>
      </w:pPr>
    </w:p>
    <w:p w14:paraId="21F97F77" w14:textId="77777777" w:rsidR="00D303B9" w:rsidRDefault="00D303B9" w:rsidP="00D303B9">
      <w:pPr>
        <w:pStyle w:val="Default"/>
      </w:pPr>
      <w:r>
        <w:rPr>
          <w:rFonts w:eastAsia="Arial Unicode MS" w:cs="Arial Unicode MS"/>
        </w:rPr>
        <w:t xml:space="preserve">Brief referral to Miller et al., 2021 and put these in supplemental </w:t>
      </w:r>
    </w:p>
  </w:comment>
  <w:comment w:id="149" w:author="Trinity Hamilton" w:date="2025-04-15T16:38:00Z" w:initials="">
    <w:p w14:paraId="3B863912" w14:textId="77777777" w:rsidR="00D303B9" w:rsidRDefault="00D303B9" w:rsidP="00D303B9">
      <w:pPr>
        <w:pStyle w:val="Default"/>
      </w:pPr>
    </w:p>
    <w:p w14:paraId="27482A3A" w14:textId="77777777" w:rsidR="00D303B9" w:rsidRDefault="00D303B9" w:rsidP="00D303B9">
      <w:pPr>
        <w:pStyle w:val="Default"/>
      </w:pPr>
      <w:r>
        <w:rPr>
          <w:rFonts w:eastAsia="Arial Unicode MS" w:cs="Arial Unicode MS"/>
        </w:rPr>
        <w:t xml:space="preserve">Same comment as above. Also these are the primers and linkers. You only want to show / report the primers.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1120002" w15:done="0"/>
  <w15:commentEx w15:paraId="7763AAEC" w15:paraIdParent="11120002" w15:done="0"/>
  <w15:commentEx w15:paraId="1112000A" w15:done="0"/>
  <w15:commentEx w15:paraId="1112000C" w15:done="0"/>
  <w15:commentEx w15:paraId="1112000E" w15:done="0"/>
  <w15:commentEx w15:paraId="11120010" w15:done="0"/>
  <w15:commentEx w15:paraId="11120014" w15:done="0"/>
  <w15:commentEx w15:paraId="11120016" w15:done="0"/>
  <w15:commentEx w15:paraId="11120018" w15:done="0"/>
  <w15:commentEx w15:paraId="1112001A" w15:done="0"/>
  <w15:commentEx w15:paraId="1112001C" w15:done="0"/>
  <w15:commentEx w15:paraId="1112001E" w15:done="0"/>
  <w15:commentEx w15:paraId="11120020" w15:done="0"/>
  <w15:commentEx w15:paraId="11120022" w15:done="0"/>
  <w15:commentEx w15:paraId="11120024" w15:done="0"/>
  <w15:commentEx w15:paraId="11120026" w15:done="0"/>
  <w15:commentEx w15:paraId="11120028" w15:done="0"/>
  <w15:commentEx w15:paraId="1112002A" w15:done="0"/>
  <w15:commentEx w15:paraId="1112002C" w15:done="0"/>
  <w15:commentEx w15:paraId="1112002E" w15:done="0"/>
  <w15:commentEx w15:paraId="11120030" w15:done="0"/>
  <w15:commentEx w15:paraId="11120032" w15:done="0"/>
  <w15:commentEx w15:paraId="11120034" w15:done="0"/>
  <w15:commentEx w15:paraId="11120036" w15:done="0"/>
  <w15:commentEx w15:paraId="11120039" w15:done="0"/>
  <w15:commentEx w15:paraId="1112003B" w15:done="0"/>
  <w15:commentEx w15:paraId="1112003D" w15:done="0"/>
  <w15:commentEx w15:paraId="1112003F" w15:done="0"/>
  <w15:commentEx w15:paraId="11120041" w15:done="0"/>
  <w15:commentEx w15:paraId="11120043" w15:paraIdParent="11120041" w15:done="0"/>
  <w15:commentEx w15:paraId="11120045" w15:done="0"/>
  <w15:commentEx w15:paraId="11120047" w15:done="0"/>
  <w15:commentEx w15:paraId="1112004B" w15:done="0"/>
  <w15:commentEx w15:paraId="1112004D" w15:done="0"/>
  <w15:commentEx w15:paraId="1112004F" w15:done="0"/>
  <w15:commentEx w15:paraId="11120051" w15:done="0"/>
  <w15:commentEx w15:paraId="11120053" w15:done="0"/>
  <w15:commentEx w15:paraId="11120055" w15:done="0"/>
  <w15:commentEx w15:paraId="11120057" w15:done="0"/>
  <w15:commentEx w15:paraId="11120059" w15:done="0"/>
  <w15:commentEx w15:paraId="1112005B" w15:done="0"/>
  <w15:commentEx w15:paraId="1112005D" w15:done="0"/>
  <w15:commentEx w15:paraId="1112005F" w15:done="0"/>
  <w15:commentEx w15:paraId="4BFEFBE3" w15:done="0"/>
  <w15:commentEx w15:paraId="21F97F77" w15:done="0"/>
  <w15:commentEx w15:paraId="27482A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A93B823" w16cex:dateUtc="2025-04-17T20: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1120002" w16cid:durableId="11120002"/>
  <w16cid:commentId w16cid:paraId="7763AAEC" w16cid:durableId="1A93B823"/>
  <w16cid:commentId w16cid:paraId="1112000A" w16cid:durableId="1112000A"/>
  <w16cid:commentId w16cid:paraId="1112000C" w16cid:durableId="1112000C"/>
  <w16cid:commentId w16cid:paraId="1112000E" w16cid:durableId="1112000E"/>
  <w16cid:commentId w16cid:paraId="11120010" w16cid:durableId="11120010"/>
  <w16cid:commentId w16cid:paraId="11120014" w16cid:durableId="11120014"/>
  <w16cid:commentId w16cid:paraId="11120016" w16cid:durableId="11120016"/>
  <w16cid:commentId w16cid:paraId="11120018" w16cid:durableId="11120018"/>
  <w16cid:commentId w16cid:paraId="1112001A" w16cid:durableId="1112001A"/>
  <w16cid:commentId w16cid:paraId="1112001C" w16cid:durableId="1112001C"/>
  <w16cid:commentId w16cid:paraId="1112001E" w16cid:durableId="1112001E"/>
  <w16cid:commentId w16cid:paraId="11120020" w16cid:durableId="11120020"/>
  <w16cid:commentId w16cid:paraId="11120022" w16cid:durableId="11120022"/>
  <w16cid:commentId w16cid:paraId="11120024" w16cid:durableId="11120024"/>
  <w16cid:commentId w16cid:paraId="11120026" w16cid:durableId="11120026"/>
  <w16cid:commentId w16cid:paraId="11120028" w16cid:durableId="11120028"/>
  <w16cid:commentId w16cid:paraId="1112002A" w16cid:durableId="1112002A"/>
  <w16cid:commentId w16cid:paraId="1112002C" w16cid:durableId="1112002C"/>
  <w16cid:commentId w16cid:paraId="1112002E" w16cid:durableId="1112002E"/>
  <w16cid:commentId w16cid:paraId="11120030" w16cid:durableId="11120030"/>
  <w16cid:commentId w16cid:paraId="11120032" w16cid:durableId="11120032"/>
  <w16cid:commentId w16cid:paraId="11120034" w16cid:durableId="11120034"/>
  <w16cid:commentId w16cid:paraId="11120036" w16cid:durableId="11120036"/>
  <w16cid:commentId w16cid:paraId="11120039" w16cid:durableId="11120039"/>
  <w16cid:commentId w16cid:paraId="1112003B" w16cid:durableId="1112003B"/>
  <w16cid:commentId w16cid:paraId="1112003D" w16cid:durableId="1112003D"/>
  <w16cid:commentId w16cid:paraId="1112003F" w16cid:durableId="1112003F"/>
  <w16cid:commentId w16cid:paraId="11120041" w16cid:durableId="11120041"/>
  <w16cid:commentId w16cid:paraId="11120043" w16cid:durableId="11120043"/>
  <w16cid:commentId w16cid:paraId="11120045" w16cid:durableId="11120045"/>
  <w16cid:commentId w16cid:paraId="11120047" w16cid:durableId="11120047"/>
  <w16cid:commentId w16cid:paraId="1112004B" w16cid:durableId="1112004B"/>
  <w16cid:commentId w16cid:paraId="1112004D" w16cid:durableId="1112004D"/>
  <w16cid:commentId w16cid:paraId="1112004F" w16cid:durableId="1112004F"/>
  <w16cid:commentId w16cid:paraId="11120051" w16cid:durableId="11120051"/>
  <w16cid:commentId w16cid:paraId="11120053" w16cid:durableId="11120053"/>
  <w16cid:commentId w16cid:paraId="11120055" w16cid:durableId="11120055"/>
  <w16cid:commentId w16cid:paraId="11120057" w16cid:durableId="11120057"/>
  <w16cid:commentId w16cid:paraId="11120059" w16cid:durableId="11120059"/>
  <w16cid:commentId w16cid:paraId="1112005B" w16cid:durableId="1112005B"/>
  <w16cid:commentId w16cid:paraId="1112005D" w16cid:durableId="1112005D"/>
  <w16cid:commentId w16cid:paraId="1112005F" w16cid:durableId="1112005F"/>
  <w16cid:commentId w16cid:paraId="4BFEFBE3" w16cid:durableId="33D35C40"/>
  <w16cid:commentId w16cid:paraId="21F97F77" w16cid:durableId="36C3550C"/>
  <w16cid:commentId w16cid:paraId="27482A3A" w16cid:durableId="12FB3A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5D3675" w14:textId="77777777" w:rsidR="00B90BD1" w:rsidRDefault="00B90BD1">
      <w:r>
        <w:separator/>
      </w:r>
    </w:p>
  </w:endnote>
  <w:endnote w:type="continuationSeparator" w:id="0">
    <w:p w14:paraId="2AB18229" w14:textId="77777777" w:rsidR="00B90BD1" w:rsidRDefault="00B90B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E1F5E7" w14:textId="37B8EF41" w:rsidR="00EE2469" w:rsidRDefault="00000000">
    <w:pPr>
      <w:pStyle w:val="Body"/>
      <w:jc w:val="right"/>
    </w:pP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E000F7">
      <w:rPr>
        <w:rFonts w:ascii="Times New Roman" w:hAnsi="Times New Roman"/>
        <w:noProof/>
      </w:rPr>
      <w:t>1</w:t>
    </w:r>
    <w:r>
      <w:rPr>
        <w:rFonts w:ascii="Times New Roman" w:hAnsi="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C6DCDF" w14:textId="77777777" w:rsidR="00B90BD1" w:rsidRDefault="00B90BD1">
      <w:r>
        <w:separator/>
      </w:r>
    </w:p>
  </w:footnote>
  <w:footnote w:type="continuationSeparator" w:id="0">
    <w:p w14:paraId="24C7F42B" w14:textId="77777777" w:rsidR="00B90BD1" w:rsidRDefault="00B90B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FD10EA" w14:textId="77777777" w:rsidR="00EE2469" w:rsidRDefault="00EE2469">
    <w:pPr>
      <w:pStyle w:val="HeaderFoote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topher L Hansen">
    <w15:presenceInfo w15:providerId="AD" w15:userId="S::hans7454@umn.edu::673cae95-6892-4bd1-93db-059a84b76e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5"/>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469"/>
    <w:rsid w:val="003371CE"/>
    <w:rsid w:val="005717DB"/>
    <w:rsid w:val="007D3B7A"/>
    <w:rsid w:val="007E7A96"/>
    <w:rsid w:val="008504D6"/>
    <w:rsid w:val="008A78FA"/>
    <w:rsid w:val="009E5B3D"/>
    <w:rsid w:val="00A1364C"/>
    <w:rsid w:val="00B90BD1"/>
    <w:rsid w:val="00D303B9"/>
    <w:rsid w:val="00D55E4D"/>
    <w:rsid w:val="00E000F7"/>
    <w:rsid w:val="00EE2469"/>
    <w:rsid w:val="00FC46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903CE92"/>
  <w15:docId w15:val="{E8CECC2B-1BA1-CB4E-8D2A-88193BE94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line="276" w:lineRule="auto"/>
    </w:pPr>
    <w:rPr>
      <w:rFonts w:ascii="Arial" w:hAnsi="Arial" w:cs="Arial Unicode MS"/>
      <w:color w:val="000000"/>
      <w:sz w:val="22"/>
      <w:szCs w:val="22"/>
      <w:u w:color="000000"/>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NormalWeb">
    <w:name w:val="Normal (Web)"/>
    <w:pPr>
      <w:spacing w:before="100" w:after="100"/>
    </w:pPr>
    <w:rPr>
      <w:rFonts w:cs="Arial Unicode MS"/>
      <w:color w:val="000000"/>
      <w:sz w:val="24"/>
      <w:szCs w:val="24"/>
      <w:u w:color="000000"/>
    </w:rPr>
  </w:style>
  <w:style w:type="character" w:customStyle="1" w:styleId="None">
    <w:name w:val="None"/>
  </w:style>
  <w:style w:type="character" w:customStyle="1" w:styleId="Hyperlink0">
    <w:name w:val="Hyperlink.0"/>
    <w:basedOn w:val="None"/>
    <w:rPr>
      <w:rFonts w:ascii="Times New Roman" w:eastAsia="Times New Roman" w:hAnsi="Times New Roman" w:cs="Times New Roman"/>
      <w:u w:val="single"/>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E000F7"/>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paragraph" w:styleId="CommentSubject">
    <w:name w:val="annotation subject"/>
    <w:basedOn w:val="CommentText"/>
    <w:next w:val="CommentText"/>
    <w:link w:val="CommentSubjectChar"/>
    <w:uiPriority w:val="99"/>
    <w:semiHidden/>
    <w:unhideWhenUsed/>
    <w:rsid w:val="008504D6"/>
    <w:rPr>
      <w:b/>
      <w:bCs/>
    </w:rPr>
  </w:style>
  <w:style w:type="character" w:customStyle="1" w:styleId="CommentSubjectChar">
    <w:name w:val="Comment Subject Char"/>
    <w:basedOn w:val="CommentTextChar"/>
    <w:link w:val="CommentSubject"/>
    <w:uiPriority w:val="99"/>
    <w:semiHidden/>
    <w:rsid w:val="008504D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5303936">
      <w:bodyDiv w:val="1"/>
      <w:marLeft w:val="0"/>
      <w:marRight w:val="0"/>
      <w:marTop w:val="0"/>
      <w:marBottom w:val="0"/>
      <w:divBdr>
        <w:top w:val="none" w:sz="0" w:space="0" w:color="auto"/>
        <w:left w:val="none" w:sz="0" w:space="0" w:color="auto"/>
        <w:bottom w:val="none" w:sz="0" w:space="0" w:color="auto"/>
        <w:right w:val="none" w:sz="0" w:space="0" w:color="auto"/>
      </w:divBdr>
    </w:div>
    <w:div w:id="15388524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doi.org/10.1029/2008WR007179" TargetMode="External"/><Relationship Id="rId47" Type="http://schemas.openxmlformats.org/officeDocument/2006/relationships/hyperlink" Target="https://doi.org/10.1029/2018EF001139" TargetMode="External"/><Relationship Id="rId63" Type="http://schemas.openxmlformats.org/officeDocument/2006/relationships/hyperlink" Target="https://doi.org/10.1093/bioinformatics/btac438" TargetMode="External"/><Relationship Id="rId68" Type="http://schemas.openxmlformats.org/officeDocument/2006/relationships/footer" Target="footer1.xml"/><Relationship Id="rId7" Type="http://schemas.microsoft.com/office/2011/relationships/commentsExtended" Target="commentsExtended.xml"/><Relationship Id="rId71"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doi.org/10.1088/1748-9326/abf06b" TargetMode="External"/><Relationship Id="rId45" Type="http://schemas.openxmlformats.org/officeDocument/2006/relationships/hyperlink" Target="https://doi.org/10.5066/F7P26WB1" TargetMode="External"/><Relationship Id="rId53" Type="http://schemas.openxmlformats.org/officeDocument/2006/relationships/hyperlink" Target="https://doi.org/10.3389/fmicb.2020.00669" TargetMode="External"/><Relationship Id="rId58" Type="http://schemas.openxmlformats.org/officeDocument/2006/relationships/hyperlink" Target="https://doi.org/10.1128/MSPHERE.00148-18" TargetMode="External"/><Relationship Id="rId66" Type="http://schemas.openxmlformats.org/officeDocument/2006/relationships/hyperlink" Target="https://doi.org/10.1093/nargab/lqaa100" TargetMode="External"/><Relationship Id="rId5" Type="http://schemas.openxmlformats.org/officeDocument/2006/relationships/endnotes" Target="endnotes.xml"/><Relationship Id="rId61" Type="http://schemas.openxmlformats.org/officeDocument/2006/relationships/hyperlink" Target="https://doi.org/10.1111/mec.1587"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oi.org/10.5194/tc-18-4517-2024" TargetMode="External"/><Relationship Id="rId48" Type="http://schemas.openxmlformats.org/officeDocument/2006/relationships/hyperlink" Target="https://doi.org/10.1002/2014GC005683" TargetMode="External"/><Relationship Id="rId56" Type="http://schemas.openxmlformats.org/officeDocument/2006/relationships/hyperlink" Target="https://doi.org/10.1038/nbt.3601" TargetMode="External"/><Relationship Id="rId64" Type="http://schemas.openxmlformats.org/officeDocument/2006/relationships/hyperlink" Target="https://doi.org/10.5194/egusphere-2024-817" TargetMode="External"/><Relationship Id="rId69" Type="http://schemas.openxmlformats.org/officeDocument/2006/relationships/fontTable" Target="fontTable.xml"/><Relationship Id="rId8" Type="http://schemas.microsoft.com/office/2016/09/relationships/commentsIds" Target="commentsIds.xml"/><Relationship Id="rId51" Type="http://schemas.openxmlformats.org/officeDocument/2006/relationships/hyperlink" Target="https://doi.org/10.1128/AEM.01043-13" TargetMode="External"/><Relationship Id="rId3"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oi.org/10.1641/0006-3568(2003)053%255B0131:MCIGCI%255D2.0.CO;2" TargetMode="External"/><Relationship Id="rId59" Type="http://schemas.openxmlformats.org/officeDocument/2006/relationships/hyperlink" Target="https://doi.org/10.1371/journal.pone.0258079" TargetMode="External"/><Relationship Id="rId67"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hyperlink" Target="https://doi.org/10.1029/2005WR004812" TargetMode="External"/><Relationship Id="rId54" Type="http://schemas.openxmlformats.org/officeDocument/2006/relationships/hyperlink" Target="http://github.com/vqv/ggbiplot" TargetMode="External"/><Relationship Id="rId62" Type="http://schemas.openxmlformats.org/officeDocument/2006/relationships/hyperlink" Target="https://doi.org/10.1890/08-1823.1" TargetMode="External"/><Relationship Id="rId70" Type="http://schemas.microsoft.com/office/2011/relationships/people" Target="people.xml"/><Relationship Id="rId1" Type="http://schemas.openxmlformats.org/officeDocument/2006/relationships/styles" Target="styles.xml"/><Relationship Id="rId6"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i.org/10.1038/nbt.3601" TargetMode="External"/><Relationship Id="rId57" Type="http://schemas.openxmlformats.org/officeDocument/2006/relationships/hyperlink" Target="https://doi.org/10.1128/AEM.01043-13"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hyperlink" Target="https://doi.org/10.1016/0301-9268(83)90083-9" TargetMode="External"/><Relationship Id="rId52" Type="http://schemas.openxmlformats.org/officeDocument/2006/relationships/hyperlink" Target="https://doi.org/10.3389/fmicb.2022.930302" TargetMode="External"/><Relationship Id="rId60" Type="http://schemas.openxmlformats.org/officeDocument/2006/relationships/hyperlink" Target="https://doi.org/10.32614/RJ-2016-060" TargetMode="External"/><Relationship Id="rId65" Type="http://schemas.openxmlformats.org/officeDocument/2006/relationships/hyperlink" Target="https://bioconductor.org/packages/DESeq2/" TargetMode="External"/><Relationship Id="rId4" Type="http://schemas.openxmlformats.org/officeDocument/2006/relationships/footnotes" Target="footnote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doi.org/10.1128/AEM.01541-09" TargetMode="External"/><Relationship Id="rId55" Type="http://schemas.openxmlformats.org/officeDocument/2006/relationships/hyperlink" Target="https://doi.org/10.1128/msphere.00354-23"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96</TotalTime>
  <Pages>29</Pages>
  <Words>6805</Words>
  <Characters>38790</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L Hansen</dc:creator>
  <cp:keywords/>
  <dc:description/>
  <cp:lastModifiedBy>Christopher L Hansen</cp:lastModifiedBy>
  <cp:revision>1</cp:revision>
  <dcterms:created xsi:type="dcterms:W3CDTF">2025-04-16T16:08:00Z</dcterms:created>
  <dcterms:modified xsi:type="dcterms:W3CDTF">2025-04-19T14:52:00Z</dcterms:modified>
</cp:coreProperties>
</file>